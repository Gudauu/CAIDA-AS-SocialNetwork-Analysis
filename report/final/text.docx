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pPr>
      <w:r>
        <w:rPr>
          <w:rFonts w:ascii="宋体" w:hAnsi="宋体"/>
          <w:b/>
          <w:bCs/>
          <w:sz w:val="24"/>
        </w:rPr>
        <w:t>摘要</w:t>
      </w:r>
    </w:p>
    <w:p>
      <w:pPr>
        <w:pStyle w:val="Normal"/>
        <w:rPr/>
      </w:pPr>
      <w:r>
        <w:rPr>
          <w:rFonts w:ascii="宋体" w:hAnsi="宋体"/>
          <w:b/>
          <w:bCs/>
          <w:sz w:val="24"/>
        </w:rPr>
        <w:t>ABSTRACT</w:t>
      </w:r>
    </w:p>
    <w:p>
      <w:pPr>
        <w:pStyle w:val="Normal"/>
        <w:rPr/>
      </w:pPr>
      <w:r>
        <w:rPr>
          <w:rFonts w:ascii="宋体" w:hAnsi="宋体"/>
          <w:b/>
          <w:bCs/>
          <w:sz w:val="24"/>
        </w:rPr>
        <w:t>第一章 引言</w:t>
      </w:r>
    </w:p>
    <w:p>
      <w:pPr>
        <w:pStyle w:val="Normal"/>
        <w:rPr/>
      </w:pPr>
      <w:r>
        <w:rPr>
          <w:rFonts w:ascii="宋体" w:hAnsi="宋体"/>
          <w:b/>
          <w:bCs/>
          <w:sz w:val="24"/>
        </w:rPr>
        <w:t>第二章 背景</w:t>
      </w:r>
    </w:p>
    <w:p>
      <w:pPr>
        <w:pStyle w:val="Normal"/>
        <w:rPr/>
      </w:pPr>
      <w:r>
        <w:rPr>
          <w:rFonts w:ascii="宋体" w:hAnsi="宋体"/>
          <w:b/>
          <w:bCs/>
          <w:sz w:val="24"/>
        </w:rPr>
        <w:t>第三章 实验</w:t>
      </w:r>
    </w:p>
    <w:p>
      <w:pPr>
        <w:pStyle w:val="Normal"/>
        <w:rPr/>
      </w:pPr>
      <w:r>
        <w:rPr>
          <w:rFonts w:ascii="宋体" w:hAnsi="宋体"/>
          <w:b w:val="false"/>
          <w:bCs w:val="false"/>
          <w:sz w:val="24"/>
        </w:rPr>
        <w:t xml:space="preserve">3.1 </w:t>
      </w:r>
      <w:r>
        <w:rPr>
          <w:rFonts w:ascii="宋体" w:hAnsi="宋体"/>
          <w:b w:val="false"/>
          <w:bCs w:val="false"/>
          <w:sz w:val="24"/>
        </w:rPr>
        <w:t>数据集</w:t>
      </w:r>
    </w:p>
    <w:p>
      <w:pPr>
        <w:pStyle w:val="Normal"/>
        <w:rPr/>
      </w:pPr>
      <w:r>
        <w:rPr>
          <w:rFonts w:ascii="宋体" w:hAnsi="宋体"/>
          <w:b w:val="false"/>
          <w:bCs w:val="false"/>
          <w:sz w:val="24"/>
        </w:rPr>
        <w:t xml:space="preserve">3.2 </w:t>
      </w:r>
      <w:r>
        <w:rPr>
          <w:rFonts w:ascii="宋体" w:hAnsi="宋体"/>
          <w:b w:val="false"/>
          <w:bCs w:val="false"/>
          <w:sz w:val="24"/>
        </w:rPr>
        <w:t>实验环境</w:t>
      </w:r>
    </w:p>
    <w:p>
      <w:pPr>
        <w:pStyle w:val="Normal"/>
        <w:rPr/>
      </w:pPr>
      <w:r>
        <w:rPr>
          <w:rFonts w:ascii="宋体" w:hAnsi="宋体"/>
          <w:b w:val="false"/>
          <w:bCs w:val="false"/>
          <w:sz w:val="24"/>
        </w:rPr>
        <w:t xml:space="preserve">3.3 </w:t>
      </w:r>
      <w:r>
        <w:rPr>
          <w:rFonts w:ascii="宋体" w:hAnsi="宋体"/>
          <w:b w:val="false"/>
          <w:bCs w:val="false"/>
          <w:sz w:val="24"/>
        </w:rPr>
        <w:t>数据总览</w:t>
      </w:r>
    </w:p>
    <w:p>
      <w:pPr>
        <w:pStyle w:val="Normal"/>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pPr>
      <w:r>
        <w:rPr>
          <w:rFonts w:ascii="宋体" w:hAnsi="宋体"/>
          <w:b w:val="false"/>
          <w:bCs w:val="false"/>
          <w:sz w:val="24"/>
        </w:rPr>
        <w:t xml:space="preserve">3.4 </w:t>
      </w:r>
      <w:r>
        <w:rPr>
          <w:rFonts w:ascii="宋体" w:hAnsi="宋体"/>
          <w:b w:val="false"/>
          <w:bCs w:val="false"/>
          <w:sz w:val="24"/>
        </w:rPr>
        <w:t>宏观网络演变分析</w:t>
      </w:r>
    </w:p>
    <w:p>
      <w:pPr>
        <w:pStyle w:val="Normal"/>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pPr>
      <w:r>
        <w:rPr>
          <w:rFonts w:ascii="宋体" w:hAnsi="宋体"/>
          <w:b/>
          <w:bCs/>
          <w:sz w:val="24"/>
        </w:rPr>
        <w:t>第四章 结论</w:t>
      </w:r>
    </w:p>
    <w:p>
      <w:pPr>
        <w:pStyle w:val="Normal"/>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pPr>
      <w:r>
        <w:rPr>
          <w:rFonts w:ascii="宋体" w:hAnsi="宋体"/>
          <w:b/>
          <w:bCs/>
          <w:sz w:val="24"/>
        </w:rPr>
        <w:t>致谢</w:t>
      </w:r>
    </w:p>
    <w:p>
      <w:pPr>
        <w:pStyle w:val="Heading1"/>
        <w:jc w:val="center"/>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协议中的基础单位。运营商使用它们签订商贸协议，给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w:t>
      </w:r>
      <w:r>
        <w:rPr>
          <w:rFonts w:ascii="宋体" w:hAnsi="宋体"/>
          <w:sz w:val="24"/>
        </w:rPr>
        <w:t>cing</w:t>
      </w:r>
      <w:r>
        <w:rPr>
          <w:rFonts w:ascii="宋体" w:hAnsi="宋体"/>
          <w:sz w:val="24"/>
        </w:rPr>
        <w:t xml:space="preserv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 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 xml:space="preserve">年自治系统的拓扑结构特点，收集得到了一系列符合幂定律 </w:t>
      </w:r>
      <w:r>
        <w:rPr>
          <w:rFonts w:eastAsia="宋体" w:cs="Times New Roman" w:eastAsiaTheme="minorEastAsia"/>
          <w:color w:val="auto"/>
          <w:kern w:val="2"/>
          <w:sz w:val="24"/>
          <w:szCs w:val="24"/>
          <w:lang w:val="en-US" w:eastAsia="zh-CN" w:bidi="ar-SA"/>
        </w:rPr>
        <w:t xml:space="preserve">(power-law) </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 (customer-to-provider)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 (peer-to-peer)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 (sibling-to-sibling)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eastAsia="宋体" w:cs="Times New Roman" w:ascii="宋体" w:hAnsi="宋体" w:eastAsiaTheme="minorEastAsia"/>
          <w:color w:val="auto"/>
          <w:kern w:val="2"/>
          <w:sz w:val="24"/>
          <w:szCs w:val="24"/>
          <w:lang w:val="en-US" w:eastAsia="zh-CN" w:bidi="ar-SA"/>
        </w:rPr>
        <w:t xml:space="preserve">[5]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eastAsia="宋体" w:cs="Times New Roman" w:ascii="宋体" w:hAnsi="宋体" w:eastAsiaTheme="minorEastAsia"/>
          <w:color w:val="auto"/>
          <w:kern w:val="2"/>
          <w:sz w:val="24"/>
          <w:szCs w:val="24"/>
          <w:lang w:val="en-US" w:eastAsia="zh-CN" w:bidi="ar-SA"/>
        </w:rPr>
        <w:t xml:space="preserve">[6]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eastAsia="宋体" w:cs="Times New Roman" w:ascii="宋体" w:hAnsi="宋体" w:eastAsiaTheme="minorEastAsia"/>
          <w:color w:val="auto"/>
          <w:kern w:val="2"/>
          <w:sz w:val="24"/>
          <w:szCs w:val="24"/>
          <w:lang w:val="en-US" w:eastAsia="zh-CN" w:bidi="ar-SA"/>
        </w:rPr>
        <w:t xml:space="preserve">[7]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w:t>
      </w:r>
      <w:r>
        <w:rPr>
          <w:rFonts w:cs="Times New Roman" w:ascii="宋体" w:hAnsi="宋体"/>
          <w:color w:val="auto"/>
          <w:kern w:val="2"/>
          <w:sz w:val="24"/>
          <w:szCs w:val="24"/>
          <w:lang w:val="en-US" w:eastAsia="zh-CN" w:bidi="ar-SA"/>
        </w:rPr>
        <w:t>S Relationships, Customer Cones, and Validation”</w:t>
      </w:r>
      <w:r>
        <w:rPr>
          <w:rFonts w:cs="Times New Roman" w:ascii="宋体" w:hAnsi="宋体"/>
          <w:color w:val="auto"/>
          <w:kern w:val="2"/>
          <w:sz w:val="24"/>
          <w:szCs w:val="24"/>
          <w:lang w:val="en-US" w:eastAsia="zh-CN" w:bidi="ar-SA"/>
        </w:rPr>
        <w:t>[8]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年，是加州大学圣地亚哥分校超级计算机中心所下属的计算机网络数据科研中心，主持分享许多与计算机网络协议有关的大数据集。这些数据集均为公开。其中，本篇论文所用数据集为</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The CAIDA AS Relationships Dataset”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第二章  </w:t>
      </w:r>
      <w:r>
        <w:rPr>
          <w:rFonts w:ascii="宋体" w:hAnsi="宋体" w:cs="Times New Roman"/>
          <w:color w:val="auto"/>
          <w:kern w:val="2"/>
          <w:sz w:val="24"/>
          <w:szCs w:val="24"/>
          <w:lang w:val="en-US" w:eastAsia="zh-CN" w:bidi="ar-SA"/>
        </w:rPr>
        <w:t>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cs="Times New Roman" w:ascii="宋体" w:hAnsi="宋体"/>
          <w:color w:val="auto"/>
          <w:kern w:val="2"/>
          <w:sz w:val="24"/>
          <w:szCs w:val="24"/>
          <w:lang w:val="en-US" w:eastAsia="zh-CN" w:bidi="ar-SA"/>
        </w:rPr>
        <w:t>B</w:t>
      </w:r>
      <w:r>
        <w:rPr>
          <w:rFonts w:eastAsia="宋体" w:cs="Times New Roman" w:ascii="宋体" w:hAnsi="宋体" w:eastAsiaTheme="minorEastAsia"/>
          <w:color w:val="auto"/>
          <w:kern w:val="2"/>
          <w:sz w:val="24"/>
          <w:szCs w:val="24"/>
          <w:lang w:val="en-US" w:eastAsia="zh-CN" w:bidi="ar-SA"/>
        </w:rPr>
        <w:t>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cs="Times New Roman" w:ascii="宋体" w:hAnsi="宋体"/>
          <w:b w:val="false"/>
          <w:bCs w:val="false"/>
          <w:color w:val="auto"/>
          <w:kern w:val="2"/>
          <w:sz w:val="24"/>
          <w:szCs w:val="24"/>
          <w:lang w:val="en-US" w:eastAsia="zh-CN" w:bidi="ar-SA"/>
        </w:rPr>
        <w:t xml:space="preserve">3.7 </w:t>
      </w:r>
      <w:r>
        <w:rPr>
          <w:rFonts w:ascii="宋体" w:hAnsi="宋体" w:cs="Times New Roman"/>
          <w:b w:val="false"/>
          <w:bCs w:val="false"/>
          <w:color w:val="auto"/>
          <w:kern w:val="2"/>
          <w:sz w:val="24"/>
          <w:szCs w:val="24"/>
          <w:lang w:val="en-US" w:eastAsia="zh-CN" w:bidi="ar-SA"/>
        </w:rPr>
        <w:t>新冠疫情的影响及启示</w:t>
      </w:r>
      <w:r>
        <w:rPr>
          <w:rFonts w:ascii="宋体" w:hAnsi="宋体" w:cs="Times New Roman"/>
          <w:color w:val="auto"/>
          <w:kern w:val="2"/>
          <w:sz w:val="24"/>
          <w:szCs w:val="24"/>
          <w:lang w:val="en-US" w:eastAsia="zh-CN" w:bidi="ar-SA"/>
        </w:rPr>
        <w:t>”，此处不多赘述。</w:t>
      </w:r>
    </w:p>
    <w:p>
      <w:pPr>
        <w:pStyle w:val="Normal"/>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color w:val="auto"/>
          <w:kern w:val="2"/>
          <w:sz w:val="21"/>
          <w:szCs w:val="21"/>
          <w:lang w:val="en-US" w:eastAsia="zh-CN" w:bidi="ar-SA"/>
        </w:rPr>
      </w:pPr>
      <w:r>
        <w:rPr/>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  AS</w:t>
      </w:r>
      <w:r>
        <w:rPr>
          <w:rFonts w:ascii="Times New Roman" w:hAnsi="Times New Roman" w:cs="Times New Roman"/>
          <w:color w:val="auto"/>
          <w:kern w:val="2"/>
          <w:sz w:val="21"/>
          <w:szCs w:val="21"/>
          <w:lang w:val="en-US" w:eastAsia="zh-CN" w:bidi="ar-SA"/>
        </w:rPr>
        <w:t>与</w:t>
      </w:r>
      <w:r>
        <w:rPr>
          <w:rFonts w:eastAsia="宋体" w:cs="Times New Roman"/>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愿意</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一边在新增点内</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的模型（或是说符合这一模型的比例偏小）。结合红色曲线，我们知道在这几年新增边也同样不符合</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两边均在新增点内</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eastAsia="宋体" w:cs="Times New Roman" w:ascii="宋体" w:hAnsi="宋体" w:eastAsiaTheme="minorEastAsia"/>
          <w:color w:val="auto"/>
          <w:kern w:val="2"/>
          <w:sz w:val="24"/>
          <w:szCs w:val="24"/>
          <w:lang w:val="en-US" w:eastAsia="zh-CN" w:bidi="ar-SA"/>
        </w:rPr>
        <w:t>5.3.3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 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1525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381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18(max: 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642</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w:t>
            </w:r>
            <w:r>
              <w:rPr>
                <w:kern w:val="2"/>
                <w:sz w:val="21"/>
                <w:szCs w:val="21"/>
                <w:lang w:val="en-US" w:eastAsia="zh-CN" w:bidi="ar-SA"/>
              </w:rPr>
              <w:t>16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163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95</w:t>
            </w:r>
          </w:p>
        </w:tc>
      </w:tr>
      <w:tr>
        <w:trPr>
          <w:trHeight w:val="243"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cs="Times New Roman" w:ascii="宋体" w:hAnsi="宋体"/>
          <w:color w:val="auto"/>
          <w:kern w:val="2"/>
          <w:sz w:val="24"/>
          <w:szCs w:val="24"/>
          <w:lang w:val="en-US" w:eastAsia="zh-CN" w:bidi="ar-SA"/>
        </w:rPr>
        <w:t>s</w:t>
      </w:r>
      <w:r>
        <w:rPr>
          <w:rFonts w:eastAsia="宋体" w:cs="Times New Roman" w:ascii="宋体" w:hAnsi="宋体" w:eastAsiaTheme="minorEastAsia"/>
          <w:color w:val="auto"/>
          <w:kern w:val="2"/>
          <w:sz w:val="24"/>
          <w:szCs w:val="24"/>
          <w:lang w:val="en-US" w:eastAsia="zh-CN" w:bidi="ar-SA"/>
        </w:rPr>
        <w:t xml:space="preserve">tructural </w:t>
      </w:r>
      <w:r>
        <w:rPr>
          <w:rFonts w:eastAsia="宋体" w:cs="Times New Roman" w:ascii="宋体" w:hAnsi="宋体" w:eastAsiaTheme="minorEastAsia"/>
          <w:color w:val="auto"/>
          <w:kern w:val="2"/>
          <w:sz w:val="24"/>
          <w:szCs w:val="24"/>
          <w:lang w:val="en-US" w:eastAsia="zh-CN" w:bidi="ar-SA"/>
        </w:rPr>
        <w:t>h</w:t>
      </w:r>
      <w:r>
        <w:rPr>
          <w:rFonts w:eastAsia="宋体" w:cs="Times New Roman" w:ascii="宋体" w:hAnsi="宋体" w:eastAsiaTheme="minorEastAsia"/>
          <w:color w:val="auto"/>
          <w:kern w:val="2"/>
          <w:sz w:val="24"/>
          <w:szCs w:val="24"/>
          <w:lang w:val="en-US" w:eastAsia="zh-CN" w:bidi="ar-SA"/>
        </w:rPr>
        <w:t>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12  2003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13  2023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14  2014</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15  2010</w:t>
      </w:r>
      <w:r>
        <w:rPr>
          <w:rFonts w:ascii="Times New Roman" w:hAnsi="Times New Roman" w:cs="Times New Roman"/>
          <w:color w:val="auto"/>
          <w:kern w:val="2"/>
          <w:sz w:val="21"/>
          <w:szCs w:val="21"/>
          <w:lang w:val="en-US" w:eastAsia="zh-CN" w:bidi="ar-SA"/>
        </w:rPr>
        <w:t>度数中间</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16  2010</w:t>
      </w:r>
      <w:r>
        <w:rPr>
          <w:rFonts w:ascii="Times New Roman" w:hAnsi="Times New Roman" w:cs="Times New Roman"/>
          <w:color w:val="auto"/>
          <w:kern w:val="2"/>
          <w:sz w:val="21"/>
          <w:szCs w:val="21"/>
          <w:lang w:val="en-US" w:eastAsia="zh-CN" w:bidi="ar-SA"/>
        </w:rPr>
        <w:t>度数中后</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17  2020</w:t>
      </w:r>
      <w:r>
        <w:rPr>
          <w:rFonts w:ascii="Times New Roman" w:hAnsi="Times New Roman" w:cs="Times New Roman"/>
          <w:color w:val="auto"/>
          <w:kern w:val="2"/>
          <w:sz w:val="21"/>
          <w:szCs w:val="21"/>
          <w:lang w:val="en-US" w:eastAsia="zh-CN" w:bidi="ar-SA"/>
        </w:rPr>
        <w:t>度数末</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w:t>
      </w:r>
      <w:r>
        <w:rPr>
          <w:rFonts w:ascii="宋体" w:hAnsi="宋体" w:cs="Times New Roman"/>
          <w:color w:val="auto"/>
          <w:kern w:val="2"/>
          <w:sz w:val="24"/>
          <w:szCs w:val="24"/>
          <w:lang w:val="en-US" w:eastAsia="zh-CN" w:bidi="ar-SA"/>
        </w:rPr>
        <w:t>“上涨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w:t>
      </w:r>
      <w:r>
        <w:rPr>
          <w:rFonts w:ascii="宋体" w:hAnsi="宋体" w:cs="Times New Roman"/>
          <w:color w:val="auto"/>
          <w:kern w:val="2"/>
          <w:sz w:val="24"/>
          <w:szCs w:val="24"/>
          <w:lang w:val="en-US" w:eastAsia="zh-CN" w:bidi="ar-SA"/>
        </w:rPr>
        <w:t>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cs="Times New Roman"/>
          <w:color w:val="auto"/>
          <w:kern w:val="2"/>
          <w:sz w:val="24"/>
          <w:szCs w:val="24"/>
          <w:lang w:val="en-US" w:eastAsia="zh-CN" w:bidi="ar-SA"/>
        </w:rPr>
      </w:pPr>
      <w:r>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18  2023</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cs="Times New Roman"/>
          <w:color w:val="auto"/>
          <w:kern w:val="2"/>
          <w:sz w:val="24"/>
          <w:szCs w:val="24"/>
          <w:lang w:val="en-US" w:eastAsia="zh-CN" w:bidi="ar-SA"/>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31920" cy="3931920"/>
            <wp:effectExtent l="0" t="0" r="0" b="0"/>
            <wp:wrapTopAndBottom/>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48"/>
                    <a:stretch>
                      <a:fillRect/>
                    </a:stretch>
                  </pic:blipFill>
                  <pic:spPr bwMode="auto">
                    <a:xfrm>
                      <a:off x="0" y="0"/>
                      <a:ext cx="3931920" cy="393192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19  AS 1 ego network (2000,2004,2005,2020)</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rPr/>
      </w:r>
    </w:p>
    <w:p>
      <w:pPr>
        <w:pStyle w:val="Normal"/>
        <w:rPr/>
      </w:pPr>
      <w:r>
        <w:rPr>
          <w:rFonts w:cs="Times New Roman" w:ascii="宋体" w:hAnsi="宋体"/>
          <w:color w:val="auto"/>
          <w:kern w:val="2"/>
          <w:sz w:val="24"/>
          <w:szCs w:val="24"/>
          <w:lang w:val="en-US" w:eastAsia="zh-CN" w:bidi="ar-SA"/>
        </w:rPr>
        <w:tab/>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2001, 2006, 2013, 2018, 2020, 2021, 2022, 2023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cs="Times New Roman"/>
          <w:color w:val="auto"/>
          <w:kern w:val="2"/>
          <w:sz w:val="24"/>
          <w:szCs w:val="24"/>
          <w:lang w:val="en-US" w:eastAsia="zh-CN" w:bidi="ar-SA"/>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26390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9"/>
                    <a:stretch>
                      <a:fillRect/>
                    </a:stretch>
                  </pic:blipFill>
                  <pic:spPr bwMode="auto">
                    <a:xfrm>
                      <a:off x="0" y="0"/>
                      <a:ext cx="5278120" cy="2639060"/>
                    </a:xfrm>
                    <a:prstGeom prst="rect">
                      <a:avLst/>
                    </a:prstGeom>
                  </pic:spPr>
                </pic:pic>
              </a:graphicData>
            </a:graphic>
          </wp:anchor>
        </w:drawing>
      </w:r>
    </w:p>
    <w:p>
      <w:pPr>
        <w:pStyle w:val="Normal"/>
        <w:jc w:val="center"/>
        <w:rPr/>
      </w:pPr>
      <w:r>
        <w:rPr>
          <w:rFonts w:eastAsia="宋体" w:cs="Times New Roman" w:ascii="宋体" w:hAnsi="宋体" w:eastAsiaTheme="minorEastAsia"/>
          <w:color w:val="auto"/>
          <w:kern w:val="2"/>
          <w:sz w:val="24"/>
          <w:szCs w:val="24"/>
          <w:lang w:val="en-US" w:eastAsia="zh-CN" w:bidi="ar-SA"/>
        </w:rPr>
        <w:tab/>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  AS 6295 ego network (2001,2006,2013,2018,2020,2021,2022,2023)</w:t>
      </w:r>
    </w:p>
    <w:p>
      <w:pPr>
        <w:pStyle w:val="Normal"/>
        <w:jc w:val="center"/>
        <w:rPr>
          <w:rFonts w:ascii="Times New Roman" w:hAnsi="Times New Roman" w:eastAsia="宋体" w:cs="Times New Roman"/>
          <w:color w:val="auto"/>
          <w:kern w:val="2"/>
          <w:sz w:val="21"/>
          <w:szCs w:val="21"/>
          <w:lang w:val="en-US" w:eastAsia="zh-CN" w:bidi="ar-SA"/>
        </w:rPr>
      </w:pPr>
      <w:r>
        <w:rPr/>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21  </w:t>
      </w:r>
      <w:r>
        <w:rPr>
          <w:rFonts w:ascii="Times New Roman" w:hAnsi="Times New Roman" w:cs="Times New Roman"/>
          <w:color w:val="auto"/>
          <w:kern w:val="2"/>
          <w:sz w:val="21"/>
          <w:szCs w:val="21"/>
          <w:lang w:val="en-US" w:eastAsia="zh-CN" w:bidi="ar-SA"/>
        </w:rPr>
        <w:t>加拿大国内外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22  </w:t>
      </w:r>
      <w:r>
        <w:rPr>
          <w:rFonts w:ascii="Times New Roman" w:hAnsi="Times New Roman" w:cs="Times New Roman"/>
          <w:color w:val="auto"/>
          <w:kern w:val="2"/>
          <w:sz w:val="21"/>
          <w:szCs w:val="21"/>
          <w:lang w:val="en-US" w:eastAsia="zh-CN" w:bidi="ar-SA"/>
        </w:rPr>
        <w:t>中国国内外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23  </w:t>
      </w:r>
      <w:r>
        <w:rPr>
          <w:rFonts w:ascii="Times New Roman" w:hAnsi="Times New Roman" w:cs="Times New Roman"/>
          <w:color w:val="auto"/>
          <w:kern w:val="2"/>
          <w:sz w:val="21"/>
          <w:szCs w:val="21"/>
          <w:lang w:val="en-US" w:eastAsia="zh-CN" w:bidi="ar-SA"/>
        </w:rPr>
        <w:t>英国国内外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24  </w:t>
      </w:r>
      <w:r>
        <w:rPr>
          <w:rFonts w:ascii="Times New Roman" w:hAnsi="Times New Roman" w:cs="Times New Roman"/>
          <w:color w:val="auto"/>
          <w:kern w:val="2"/>
          <w:sz w:val="21"/>
          <w:szCs w:val="21"/>
          <w:lang w:val="en-US" w:eastAsia="zh-CN" w:bidi="ar-SA"/>
        </w:rPr>
        <w:t>巴西国内外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25  </w:t>
      </w:r>
      <w:r>
        <w:rPr>
          <w:rFonts w:ascii="Times New Roman" w:hAnsi="Times New Roman" w:cs="Times New Roman"/>
          <w:color w:val="auto"/>
          <w:kern w:val="2"/>
          <w:sz w:val="21"/>
          <w:szCs w:val="21"/>
          <w:lang w:val="en-US" w:eastAsia="zh-CN" w:bidi="ar-SA"/>
        </w:rPr>
        <w:t>韩国国内外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26  </w:t>
      </w:r>
      <w:r>
        <w:rPr>
          <w:rFonts w:ascii="Times New Roman" w:hAnsi="Times New Roman" w:cs="Times New Roman"/>
          <w:color w:val="auto"/>
          <w:kern w:val="2"/>
          <w:sz w:val="21"/>
          <w:szCs w:val="21"/>
          <w:lang w:val="en-US" w:eastAsia="zh-CN" w:bidi="ar-SA"/>
        </w:rPr>
        <w:t>美国国内外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27  2000, 2008, 2016, 2023</w:t>
      </w:r>
      <w:r>
        <w:rPr>
          <w:rFonts w:ascii="Times New Roman" w:hAnsi="Times New Roman" w:cs="Times New Roman"/>
          <w:color w:val="auto"/>
          <w:kern w:val="2"/>
          <w:sz w:val="21"/>
          <w:szCs w:val="21"/>
          <w:lang w:val="en-US" w:eastAsia="zh-CN" w:bidi="ar-SA"/>
        </w:rPr>
        <w:t>国家社群</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2008, 2016, 2023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ascii="宋体" w:hAnsi="宋体" w:cs="Times New Roman"/>
          <w:color w:val="auto"/>
          <w:kern w:val="2"/>
          <w:sz w:val="24"/>
          <w:szCs w:val="24"/>
          <w:lang w:val="en-US" w:eastAsia="zh-CN" w:bidi="ar-SA"/>
        </w:rPr>
        <w:t>“</w:t>
      </w:r>
      <w:r>
        <w:rPr>
          <w:rFonts w:cs="Times New Roman" w:ascii="宋体" w:hAnsi="宋体"/>
          <w:color w:val="auto"/>
          <w:kern w:val="2"/>
          <w:sz w:val="24"/>
          <w:szCs w:val="24"/>
          <w:lang w:val="en-US" w:eastAsia="zh-CN" w:bidi="ar-SA"/>
        </w:rPr>
        <w:t xml:space="preserve">3.5.2 </w:t>
      </w:r>
      <w:r>
        <w:rPr>
          <w:rFonts w:ascii="宋体" w:hAnsi="宋体" w:cs="Times New Roman"/>
          <w:color w:val="auto"/>
          <w:kern w:val="2"/>
          <w:sz w:val="24"/>
          <w:szCs w:val="24"/>
          <w:lang w:val="en-US" w:eastAsia="zh-CN" w:bidi="ar-SA"/>
        </w:rPr>
        <w:t>单个自治系统的自我中心网络”</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 xml:space="preserve">30-50% </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 xml:space="preserve">。这一变化幅度之大，速度之快，令许多区域运营商措手不及，也随之产生了某些基础设施不完善地区的网络堵塞、缓慢、故障频繁。为应对这一局面，互联网企业、厂家、网络提供商采用的方法包括：降低流媒体画面质量 </w:t>
      </w:r>
      <w:r>
        <w:rPr>
          <w:rFonts w:cs="Times New Roman" w:ascii="宋体" w:hAnsi="宋体"/>
          <w:color w:val="auto"/>
          <w:kern w:val="2"/>
          <w:sz w:val="24"/>
          <w:szCs w:val="24"/>
          <w:lang w:val="en-US" w:eastAsia="zh-CN" w:bidi="ar-SA"/>
        </w:rPr>
        <w:t xml:space="preserve">[12] </w:t>
      </w:r>
      <w:r>
        <w:rPr>
          <w:rFonts w:ascii="宋体" w:hAnsi="宋体" w:cs="Times New Roman"/>
          <w:color w:val="auto"/>
          <w:kern w:val="2"/>
          <w:sz w:val="24"/>
          <w:szCs w:val="24"/>
          <w:lang w:val="en-US" w:eastAsia="zh-CN" w:bidi="ar-SA"/>
        </w:rPr>
        <w:t xml:space="preserve">，取消带宽上限 </w:t>
      </w:r>
      <w:r>
        <w:rPr>
          <w:rFonts w:cs="Times New Roman" w:ascii="宋体" w:hAnsi="宋体"/>
          <w:color w:val="auto"/>
          <w:kern w:val="2"/>
          <w:sz w:val="24"/>
          <w:szCs w:val="24"/>
          <w:lang w:val="en-US" w:eastAsia="zh-CN" w:bidi="ar-SA"/>
        </w:rPr>
        <w:t>[13]</w:t>
      </w:r>
      <w:r>
        <w:rPr>
          <w:rFonts w:ascii="宋体" w:hAnsi="宋体" w:cs="Times New Roman"/>
          <w:color w:val="auto"/>
          <w:kern w:val="2"/>
          <w:sz w:val="24"/>
          <w:szCs w:val="24"/>
          <w:lang w:val="en-US" w:eastAsia="zh-CN" w:bidi="ar-SA"/>
        </w:rPr>
        <w:t>，扩建基础设施，全面拥抱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0"/>
        </w:numPr>
        <w:ind w:hanging="0"/>
        <w:rPr/>
      </w:pPr>
      <w:r>
        <w:rPr/>
      </w:r>
    </w:p>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Style w:val="Normal"/>
        <w:widowControl/>
        <w:jc w:val="left"/>
        <w:rPr>
          <w:rFonts w:ascii="宋体" w:hAnsi="宋体"/>
          <w:szCs w:val="21"/>
        </w:rPr>
      </w:pPr>
      <w:r>
        <w:rPr/>
      </w:r>
    </w:p>
    <w:p>
      <w:pPr>
        <w:pStyle w:val="Heading1"/>
        <w:jc w:val="center"/>
        <w:rPr/>
      </w:pPr>
      <w:bookmarkStart w:id="16" w:name="__RefHeading___Toc992_1849728782"/>
      <w:bookmarkStart w:id="17" w:name="_Toc119333635"/>
      <w:bookmarkEnd w:id="16"/>
      <w:r>
        <w:rPr>
          <w:rFonts w:ascii="黑体" w:hAnsi="黑体" w:eastAsia="黑体"/>
          <w:b w:val="false"/>
          <w:bCs w:val="false"/>
          <w:sz w:val="36"/>
          <w:szCs w:val="36"/>
        </w:rPr>
        <w:t>第七章 结论</w:t>
      </w:r>
      <w:bookmarkEnd w:id="17"/>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18" w:name="__RefHeading___Toc994_1849728782"/>
      <w:bookmarkStart w:id="19" w:name="_Toc119333636"/>
      <w:bookmarkStart w:id="20" w:name="_Toc104150065"/>
      <w:bookmarkStart w:id="21" w:name="_Toc87764092"/>
      <w:bookmarkStart w:id="22" w:name="_Toc83396856"/>
      <w:bookmarkEnd w:id="18"/>
      <w:r>
        <w:rPr>
          <w:rFonts w:ascii="黑体" w:hAnsi="黑体" w:eastAsia="黑体"/>
          <w:b w:val="false"/>
          <w:bCs w:val="false"/>
          <w:sz w:val="36"/>
          <w:szCs w:val="36"/>
        </w:rPr>
        <w:t>参考</w:t>
      </w:r>
      <w:bookmarkEnd w:id="21"/>
      <w:bookmarkEnd w:id="22"/>
      <w:r>
        <w:rPr>
          <w:rFonts w:ascii="黑体" w:hAnsi="黑体" w:eastAsia="黑体"/>
          <w:b w:val="false"/>
          <w:bCs w:val="false"/>
          <w:sz w:val="36"/>
          <w:szCs w:val="36"/>
        </w:rPr>
        <w:t>文献</w:t>
      </w:r>
      <w:bookmarkStart w:id="23" w:name="_Toc87764094"/>
      <w:bookmarkEnd w:id="19"/>
      <w:bookmarkEnd w:id="20"/>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ps://www.caida.org/catalog/datasets/as-relationships/</w:t>
      </w:r>
    </w:p>
    <w:p>
      <w:pPr>
        <w:pStyle w:val="ListParagraph"/>
        <w:numPr>
          <w:ilvl w:val="0"/>
          <w:numId w:val="1"/>
        </w:numPr>
        <w:spacing w:lineRule="exact" w:line="400"/>
        <w:rPr/>
      </w:pPr>
      <w:hyperlink r:id="rId66">
        <w:r>
          <w:rPr>
            <w:rStyle w:val="InternetLink"/>
            <w:rFonts w:eastAsia="宋体" w:cs="Times New Roman" w:eastAsiaTheme="minorEastAsia" w:ascii="宋体" w:hAnsi="宋体"/>
            <w:color w:val="auto"/>
            <w:kern w:val="2"/>
            <w:sz w:val="24"/>
            <w:szCs w:val="24"/>
            <w:lang w:val="en-US" w:eastAsia="zh-CN" w:bidi="ar-SA"/>
          </w:rPr>
          <w:t>https://bgp.potaroo.net/cidr/autnums.html</w:t>
        </w:r>
      </w:hyperlink>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https://www.cisco.com/c/en/us/solutions/collateral/executive-perspectives/annual-internet-report/white-paper-c11-741490.html</w:t>
      </w:r>
    </w:p>
    <w:p>
      <w:pPr>
        <w:pStyle w:val="ListParagraph"/>
        <w:numPr>
          <w:ilvl w:val="0"/>
          <w:numId w:val="1"/>
        </w:numPr>
        <w:spacing w:lineRule="exact" w:line="400"/>
        <w:rPr/>
      </w:pPr>
      <w:hyperlink r:id="rId68">
        <w:r>
          <w:rPr>
            <w:rStyle w:val="InternetLink"/>
            <w:rFonts w:eastAsia="宋体" w:cs="Times New Roman" w:eastAsiaTheme="minorEastAsia" w:ascii="宋体" w:hAnsi="宋体"/>
            <w:color w:val="auto"/>
            <w:kern w:val="2"/>
            <w:sz w:val="24"/>
            <w:szCs w:val="24"/>
            <w:lang w:val="en-US" w:eastAsia="zh-CN" w:bidi="ar-SA"/>
          </w:rPr>
          <w:t>https://techcrunch.com/2020/03/20/amazon-follows-netflixs-lead-reducing-streaming-quality-in-europe/</w:t>
        </w:r>
      </w:hyperlink>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https://techcrunch.com/2020/03/12/coronavirus-could-force-isps-to-abandon-data-caps-forever/</w:t>
      </w:r>
    </w:p>
    <w:p>
      <w:pPr>
        <w:sectPr>
          <w:headerReference w:type="default" r:id="rId69"/>
          <w:headerReference w:type="first" r:id="rId70"/>
          <w:footerReference w:type="default" r:id="rId71"/>
          <w:footerReference w:type="first" r:id="rId72"/>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0"/>
        </w:numPr>
        <w:spacing w:lineRule="exact" w:line="400"/>
        <w:ind w:left="567" w:hanging="0"/>
        <w:rPr/>
      </w:pPr>
      <w:r>
        <w:rPr/>
      </w:r>
    </w:p>
    <w:p>
      <w:pPr>
        <w:pStyle w:val="Heading1"/>
        <w:jc w:val="center"/>
        <w:rPr/>
      </w:pPr>
      <w:bookmarkStart w:id="24" w:name="__RefHeading___Toc996_1849728782"/>
      <w:bookmarkStart w:id="25" w:name="_Toc119333637"/>
      <w:bookmarkStart w:id="26" w:name="_Toc104150066"/>
      <w:bookmarkEnd w:id="24"/>
      <w:r>
        <w:rPr>
          <w:rFonts w:ascii="黑体" w:hAnsi="黑体" w:eastAsia="黑体"/>
          <w:b w:val="false"/>
          <w:bCs w:val="false"/>
          <w:sz w:val="36"/>
          <w:szCs w:val="36"/>
        </w:rPr>
        <w:t>致谢</w:t>
      </w:r>
      <w:bookmarkEnd w:id="23"/>
      <w:bookmarkEnd w:id="25"/>
      <w:bookmarkEnd w:id="26"/>
    </w:p>
    <w:p>
      <w:pPr>
        <w:pStyle w:val="Normal"/>
        <w:spacing w:lineRule="exact" w:line="400" w:before="62" w:after="31"/>
        <w:ind w:firstLine="480"/>
        <w:rPr/>
      </w:pPr>
      <w:r>
        <w:rPr>
          <w:rFonts w:ascii="宋体" w:hAnsi="宋体"/>
          <w:sz w:val="24"/>
        </w:rPr>
        <w:t>本文的是在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同时也要在此感谢帮助和支持我的父母，他们辛苦了。</w:t>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73"/>
      <w:headerReference w:type="first" r:id="rId74"/>
      <w:footerReference w:type="default" r:id="rId75"/>
      <w:footerReference w:type="first" r:id="rId76"/>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41</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42</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9682253"/>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384452551"/>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52688251"/>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第七章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yperlink" Target="https://bgp.potaroo.net/cidr/autnums.html" TargetMode="External"/><Relationship Id="rId66" Type="http://schemas.openxmlformats.org/officeDocument/2006/relationships/hyperlink" Target="" TargetMode="External"/><Relationship Id="rId67" Type="http://schemas.openxmlformats.org/officeDocument/2006/relationships/hyperlink" Target="https://techcrunch.com/2020/03/20/amazon-follows-netflixs-lead-reducing-streaming-quality-in-europe/" TargetMode="External"/><Relationship Id="rId68" Type="http://schemas.openxmlformats.org/officeDocument/2006/relationships/hyperlink" Target="" TargetMode="External"/><Relationship Id="rId69" Type="http://schemas.openxmlformats.org/officeDocument/2006/relationships/header" Target="header16.xml"/><Relationship Id="rId70" Type="http://schemas.openxmlformats.org/officeDocument/2006/relationships/header" Target="header17.xml"/><Relationship Id="rId71" Type="http://schemas.openxmlformats.org/officeDocument/2006/relationships/footer" Target="footer19.xml"/><Relationship Id="rId72" Type="http://schemas.openxmlformats.org/officeDocument/2006/relationships/footer" Target="footer20.xml"/><Relationship Id="rId73" Type="http://schemas.openxmlformats.org/officeDocument/2006/relationships/header" Target="header18.xml"/><Relationship Id="rId74" Type="http://schemas.openxmlformats.org/officeDocument/2006/relationships/header" Target="header19.xml"/><Relationship Id="rId75" Type="http://schemas.openxmlformats.org/officeDocument/2006/relationships/footer" Target="footer21.xml"/><Relationship Id="rId76" Type="http://schemas.openxmlformats.org/officeDocument/2006/relationships/footer" Target="footer22.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Relationship Id="rId81"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Application>LibreOffice/7.5.3.2$Linux_X86_64 LibreOffice_project/50$Build-2</Application>
  <AppVersion>15.0000</AppVersion>
  <Pages>61</Pages>
  <Words>19392</Words>
  <Characters>25012</Characters>
  <CharactersWithSpaces>26066</CharactersWithSpaces>
  <Paragraphs>344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2023-05-16T14:30:22Z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file>