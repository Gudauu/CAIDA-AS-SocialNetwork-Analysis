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29.png" ContentType="image/png"/>
  <Override PartName="/word/media/image4.png" ContentType="image/png"/>
  <Override PartName="/word/media/image9.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3.png" ContentType="image/png"/>
  <Override PartName="/word/media/image2.jpeg" ContentType="image/jpeg"/>
  <Override PartName="/word/media/image1.jpeg" ContentType="image/jpeg"/>
  <Override PartName="/word/media/image15.png" ContentType="image/png"/>
  <Override PartName="/word/media/image23.png" ContentType="image/png"/>
  <Override PartName="/word/media/image16.png" ContentType="image/png"/>
  <Override PartName="/word/media/image24.png" ContentType="image/png"/>
  <Override PartName="/word/media/image17.png" ContentType="image/png"/>
  <Override PartName="/word/media/image25.png" ContentType="image/png"/>
  <Override PartName="/word/media/image18.png" ContentType="image/png"/>
  <Override PartName="/word/media/image26.png" ContentType="image/png"/>
  <Override PartName="/word/media/image19.png" ContentType="image/png"/>
  <Override PartName="/word/media/image27.png" ContentType="image/png"/>
  <Override PartName="/word/media/image28.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w:rPr>
          <w:rFonts w:ascii="黑体" w:hAnsi="黑体" w:eastAsia="黑体"/>
          <w:bCs/>
          <w:sz w:val="44"/>
          <w:szCs w:val="44"/>
        </w:rPr>
        <w:t>目录</w:t>
      </w:r>
    </w:p>
    <w:sdt>
      <w:sdtPr>
        <w:docPartObj>
          <w:docPartGallery w:val="Table of Contents"/>
          <w:docPartUnique w:val="true"/>
        </w:docPartObj>
      </w:sdtPr>
      <w:sdtContent>
        <w:p>
          <w:pPr>
            <w:pStyle w:val="Contents1"/>
            <w:tabs>
              <w:tab w:val="clear" w:pos="420"/>
              <w:tab w:val="right" w:pos="8312" w:leader="dot"/>
            </w:tabs>
            <w:rPr/>
          </w:pPr>
          <w:r>
            <w:fldChar w:fldCharType="begin"/>
          </w:r>
          <w:r>
            <w:rPr>
              <w:rStyle w:val="IndexLink"/>
            </w:rPr>
            <w:instrText xml:space="preserve"> TOC \f \o "1-9" \h</w:instrText>
          </w:r>
          <w:r>
            <w:rPr>
              <w:rStyle w:val="IndexLink"/>
            </w:rPr>
            <w:fldChar w:fldCharType="separate"/>
          </w:r>
          <w:hyperlink w:anchor="__RefHeading___Toc978_1849728782">
            <w:r>
              <w:rPr>
                <w:rStyle w:val="IndexLink"/>
              </w:rPr>
              <w:t>摘要</w:t>
            </w:r>
            <w:r>
              <w:rPr>
                <w:rStyle w:val="IndexLink"/>
              </w:rPr>
              <w:tab/>
              <w:t>III</w:t>
            </w:r>
          </w:hyperlink>
        </w:p>
        <w:p>
          <w:pPr>
            <w:pStyle w:val="Contents1"/>
            <w:tabs>
              <w:tab w:val="clear" w:pos="420"/>
              <w:tab w:val="right" w:pos="8312" w:leader="dot"/>
            </w:tabs>
            <w:rPr/>
          </w:pPr>
          <w:hyperlink w:anchor="__RefHeading___Toc980_1849728782">
            <w:r>
              <w:rPr>
                <w:rStyle w:val="IndexLink"/>
              </w:rPr>
              <w:t>ABSTRACT</w:t>
              <w:tab/>
              <w:t>IV</w:t>
            </w:r>
          </w:hyperlink>
        </w:p>
        <w:p>
          <w:pPr>
            <w:pStyle w:val="Contents1"/>
            <w:tabs>
              <w:tab w:val="clear" w:pos="420"/>
              <w:tab w:val="right" w:pos="8312" w:leader="dot"/>
            </w:tabs>
            <w:rPr/>
          </w:pPr>
          <w:hyperlink w:anchor="__RefHeading___Toc982_1849728782">
            <w:r>
              <w:rPr>
                <w:rStyle w:val="IndexLink"/>
              </w:rPr>
              <w:t>第一章 引言</w:t>
            </w:r>
            <w:r>
              <w:rPr>
                <w:rStyle w:val="IndexLink"/>
              </w:rPr>
              <w:tab/>
              <w:t>1</w:t>
            </w:r>
          </w:hyperlink>
        </w:p>
        <w:p>
          <w:pPr>
            <w:pStyle w:val="Contents1"/>
            <w:tabs>
              <w:tab w:val="clear" w:pos="420"/>
              <w:tab w:val="right" w:pos="8312" w:leader="dot"/>
            </w:tabs>
            <w:rPr/>
          </w:pPr>
          <w:hyperlink w:anchor="__RefHeading___Toc992_1849728782_Copy_1">
            <w:r>
              <w:rPr>
                <w:rStyle w:val="IndexLink"/>
              </w:rPr>
              <w:t>第二章 背景</w:t>
            </w:r>
            <w:r>
              <w:rPr>
                <w:rStyle w:val="IndexLink"/>
              </w:rPr>
              <w:tab/>
              <w:t>1</w:t>
            </w:r>
          </w:hyperlink>
        </w:p>
        <w:p>
          <w:pPr>
            <w:pStyle w:val="Contents1"/>
            <w:tabs>
              <w:tab w:val="clear" w:pos="420"/>
              <w:tab w:val="right" w:pos="8312" w:leader="dot"/>
            </w:tabs>
            <w:rPr/>
          </w:pPr>
          <w:hyperlink w:anchor="__RefHeading___Toc992_1849728782_Copy_1_">
            <w:r>
              <w:rPr>
                <w:rStyle w:val="IndexLink"/>
              </w:rPr>
              <w:t>第三章 实验</w:t>
            </w:r>
            <w:r>
              <w:rPr>
                <w:rStyle w:val="IndexLink"/>
              </w:rPr>
              <w:tab/>
              <w:t>1</w:t>
            </w:r>
          </w:hyperlink>
        </w:p>
        <w:p>
          <w:pPr>
            <w:pStyle w:val="Contents2"/>
            <w:tabs>
              <w:tab w:val="clear" w:pos="420"/>
              <w:tab w:val="right" w:pos="8312" w:leader="dot"/>
            </w:tabs>
            <w:rPr/>
          </w:pPr>
          <w:hyperlink w:anchor="__RefHeading___Toc2632_589196598">
            <w:r>
              <w:rPr>
                <w:rStyle w:val="IndexLink"/>
              </w:rPr>
              <w:t xml:space="preserve">3.1 </w:t>
            </w:r>
            <w:r>
              <w:rPr>
                <w:rStyle w:val="IndexLink"/>
              </w:rPr>
              <w:t>数据集</w:t>
            </w:r>
            <w:r>
              <w:rPr>
                <w:rStyle w:val="IndexLink"/>
              </w:rPr>
              <w:tab/>
              <w:t>1</w:t>
            </w:r>
          </w:hyperlink>
        </w:p>
        <w:p>
          <w:pPr>
            <w:pStyle w:val="Contents2"/>
            <w:tabs>
              <w:tab w:val="clear" w:pos="420"/>
              <w:tab w:val="right" w:pos="8312" w:leader="dot"/>
            </w:tabs>
            <w:rPr/>
          </w:pPr>
          <w:hyperlink w:anchor="__RefHeading___Toc2634_589196598">
            <w:r>
              <w:rPr>
                <w:rStyle w:val="IndexLink"/>
              </w:rPr>
              <w:t xml:space="preserve">3.2 </w:t>
            </w:r>
            <w:r>
              <w:rPr>
                <w:rStyle w:val="IndexLink"/>
              </w:rPr>
              <w:t>实验环境</w:t>
            </w:r>
            <w:r>
              <w:rPr>
                <w:rStyle w:val="IndexLink"/>
              </w:rPr>
              <w:tab/>
              <w:t>2</w:t>
            </w:r>
          </w:hyperlink>
        </w:p>
        <w:p>
          <w:pPr>
            <w:pStyle w:val="Contents2"/>
            <w:tabs>
              <w:tab w:val="clear" w:pos="420"/>
              <w:tab w:val="right" w:pos="8312" w:leader="dot"/>
            </w:tabs>
            <w:rPr/>
          </w:pPr>
          <w:hyperlink w:anchor="__RefHeading___Toc2636_589196598">
            <w:r>
              <w:rPr>
                <w:rStyle w:val="IndexLink"/>
              </w:rPr>
              <w:t xml:space="preserve">3.3 </w:t>
            </w:r>
            <w:r>
              <w:rPr>
                <w:rStyle w:val="IndexLink"/>
              </w:rPr>
              <w:t>数据总览</w:t>
            </w:r>
            <w:r>
              <w:rPr>
                <w:rStyle w:val="IndexLink"/>
              </w:rPr>
              <w:tab/>
              <w:t>3</w:t>
            </w:r>
          </w:hyperlink>
        </w:p>
        <w:p>
          <w:pPr>
            <w:pStyle w:val="Contents3"/>
            <w:tabs>
              <w:tab w:val="clear" w:pos="420"/>
              <w:tab w:val="right" w:pos="8312" w:leader="dot"/>
            </w:tabs>
            <w:rPr/>
          </w:pPr>
          <w:hyperlink w:anchor="__RefHeading___Toc2638_589196598">
            <w:r>
              <w:rPr>
                <w:rStyle w:val="IndexLink"/>
              </w:rPr>
              <w:t xml:space="preserve">3.3.1 </w:t>
            </w:r>
            <w:r>
              <w:rPr>
                <w:rStyle w:val="IndexLink"/>
              </w:rPr>
              <w:t>总量</w:t>
            </w:r>
            <w:r>
              <w:rPr>
                <w:rStyle w:val="IndexLink"/>
              </w:rPr>
              <w:tab/>
              <w:t>3</w:t>
            </w:r>
          </w:hyperlink>
        </w:p>
        <w:p>
          <w:pPr>
            <w:pStyle w:val="Contents3"/>
            <w:tabs>
              <w:tab w:val="clear" w:pos="420"/>
              <w:tab w:val="right" w:pos="8312" w:leader="dot"/>
            </w:tabs>
            <w:rPr/>
          </w:pPr>
          <w:hyperlink w:anchor="__RefHeading___Toc2640_589196598">
            <w:r>
              <w:rPr>
                <w:rStyle w:val="IndexLink"/>
              </w:rPr>
              <w:t xml:space="preserve">3.3.2 </w:t>
            </w:r>
            <w:r>
              <w:rPr>
                <w:rStyle w:val="IndexLink"/>
              </w:rPr>
              <w:t>连通分量</w:t>
            </w:r>
            <w:r>
              <w:rPr>
                <w:rStyle w:val="IndexLink"/>
              </w:rPr>
              <w:tab/>
              <w:t>5</w:t>
            </w:r>
          </w:hyperlink>
        </w:p>
        <w:p>
          <w:pPr>
            <w:pStyle w:val="Contents3"/>
            <w:tabs>
              <w:tab w:val="clear" w:pos="420"/>
              <w:tab w:val="right" w:pos="8312" w:leader="dot"/>
            </w:tabs>
            <w:rPr/>
          </w:pPr>
          <w:hyperlink w:anchor="__RefHeading___Toc2642_589196598">
            <w:r>
              <w:rPr>
                <w:rStyle w:val="IndexLink"/>
              </w:rPr>
              <w:t xml:space="preserve">3.3.3 </w:t>
            </w:r>
            <w:r>
              <w:rPr>
                <w:rStyle w:val="IndexLink"/>
              </w:rPr>
              <w:t>度分布</w:t>
            </w:r>
            <w:r>
              <w:rPr>
                <w:rStyle w:val="IndexLink"/>
              </w:rPr>
              <w:tab/>
              <w:t>6</w:t>
            </w:r>
          </w:hyperlink>
        </w:p>
        <w:p>
          <w:pPr>
            <w:pStyle w:val="Contents2"/>
            <w:tabs>
              <w:tab w:val="clear" w:pos="420"/>
              <w:tab w:val="right" w:pos="8312" w:leader="dot"/>
            </w:tabs>
            <w:rPr/>
          </w:pPr>
          <w:hyperlink w:anchor="__RefHeading___Toc2644_589196598">
            <w:r>
              <w:rPr>
                <w:rStyle w:val="IndexLink"/>
              </w:rPr>
              <w:t xml:space="preserve">3.4 </w:t>
            </w:r>
            <w:r>
              <w:rPr>
                <w:rStyle w:val="IndexLink"/>
              </w:rPr>
              <w:t>宏观网络演变分析</w:t>
            </w:r>
            <w:r>
              <w:rPr>
                <w:rStyle w:val="IndexLink"/>
              </w:rPr>
              <w:tab/>
              <w:t>7</w:t>
            </w:r>
          </w:hyperlink>
        </w:p>
        <w:p>
          <w:pPr>
            <w:pStyle w:val="Contents3"/>
            <w:tabs>
              <w:tab w:val="clear" w:pos="420"/>
              <w:tab w:val="right" w:pos="8312" w:leader="dot"/>
            </w:tabs>
            <w:rPr/>
          </w:pPr>
          <w:hyperlink w:anchor="__RefHeading___Toc2646_589196598">
            <w:r>
              <w:rPr>
                <w:rStyle w:val="IndexLink"/>
              </w:rPr>
              <w:t xml:space="preserve">3.4.1 </w:t>
            </w:r>
            <w:r>
              <w:rPr>
                <w:rStyle w:val="IndexLink"/>
              </w:rPr>
              <w:t>节点量值</w:t>
            </w:r>
            <w:r>
              <w:rPr>
                <w:rStyle w:val="IndexLink"/>
              </w:rPr>
              <w:tab/>
              <w:t>7</w:t>
            </w:r>
          </w:hyperlink>
        </w:p>
        <w:p>
          <w:pPr>
            <w:pStyle w:val="Contents3"/>
            <w:tabs>
              <w:tab w:val="clear" w:pos="420"/>
              <w:tab w:val="right" w:pos="8312" w:leader="dot"/>
            </w:tabs>
            <w:rPr/>
          </w:pPr>
          <w:hyperlink w:anchor="__RefHeading___Toc2648_589196598">
            <w:r>
              <w:rPr>
                <w:rStyle w:val="IndexLink"/>
              </w:rPr>
              <w:t xml:space="preserve">3.4.2 </w:t>
            </w:r>
            <w:r>
              <w:rPr>
                <w:rStyle w:val="IndexLink"/>
              </w:rPr>
              <w:t>边量值</w:t>
            </w:r>
            <w:r>
              <w:rPr>
                <w:rStyle w:val="IndexLink"/>
              </w:rPr>
              <w:tab/>
              <w:t>11</w:t>
            </w:r>
          </w:hyperlink>
        </w:p>
        <w:p>
          <w:pPr>
            <w:pStyle w:val="Contents3"/>
            <w:tabs>
              <w:tab w:val="clear" w:pos="420"/>
              <w:tab w:val="right" w:pos="8312" w:leader="dot"/>
            </w:tabs>
            <w:rPr/>
          </w:pPr>
          <w:hyperlink w:anchor="__RefHeading___Toc2650_589196598">
            <w:r>
              <w:rPr>
                <w:rStyle w:val="IndexLink"/>
              </w:rPr>
              <w:t xml:space="preserve">3.4.3 </w:t>
            </w:r>
            <w:r>
              <w:rPr>
                <w:rStyle w:val="IndexLink"/>
              </w:rPr>
              <w:t>量值增减比</w:t>
            </w:r>
            <w:r>
              <w:rPr>
                <w:rStyle w:val="IndexLink"/>
              </w:rPr>
              <w:tab/>
              <w:t>14</w:t>
            </w:r>
          </w:hyperlink>
        </w:p>
        <w:p>
          <w:pPr>
            <w:pStyle w:val="Contents3"/>
            <w:tabs>
              <w:tab w:val="clear" w:pos="420"/>
              <w:tab w:val="right" w:pos="8312" w:leader="dot"/>
            </w:tabs>
            <w:rPr/>
          </w:pPr>
          <w:hyperlink w:anchor="__RefHeading___Toc2652_589196598">
            <w:r>
              <w:rPr>
                <w:rStyle w:val="IndexLink"/>
              </w:rPr>
              <w:t xml:space="preserve">3.4.4 </w:t>
            </w:r>
            <w:r>
              <w:rPr>
                <w:rStyle w:val="IndexLink"/>
              </w:rPr>
              <w:t>新增（减）边与点的关系</w:t>
            </w:r>
            <w:r>
              <w:rPr>
                <w:rStyle w:val="IndexLink"/>
              </w:rPr>
              <w:tab/>
              <w:t>16</w:t>
            </w:r>
          </w:hyperlink>
        </w:p>
        <w:p>
          <w:pPr>
            <w:pStyle w:val="Contents3"/>
            <w:tabs>
              <w:tab w:val="clear" w:pos="420"/>
              <w:tab w:val="right" w:pos="8312" w:leader="dot"/>
            </w:tabs>
            <w:rPr/>
          </w:pPr>
          <w:hyperlink w:anchor="__RefHeading___Toc2654_589196598">
            <w:r>
              <w:rPr>
                <w:rStyle w:val="IndexLink"/>
              </w:rPr>
              <w:t xml:space="preserve">3.4.5 </w:t>
            </w:r>
            <w:r>
              <w:rPr>
                <w:rStyle w:val="IndexLink"/>
              </w:rPr>
              <w:t>增减节点（边）的连接性</w:t>
            </w:r>
            <w:r>
              <w:rPr>
                <w:rStyle w:val="IndexLink"/>
              </w:rPr>
              <w:tab/>
              <w:t>21</w:t>
            </w:r>
          </w:hyperlink>
        </w:p>
        <w:p>
          <w:pPr>
            <w:pStyle w:val="Contents2"/>
            <w:tabs>
              <w:tab w:val="clear" w:pos="420"/>
              <w:tab w:val="right" w:pos="8312" w:leader="dot"/>
            </w:tabs>
            <w:rPr/>
          </w:pPr>
          <w:hyperlink w:anchor="__RefHeading___Toc2656_589196598">
            <w:r>
              <w:rPr>
                <w:rStyle w:val="IndexLink"/>
              </w:rPr>
              <w:t xml:space="preserve">3.5 </w:t>
            </w:r>
            <w:r>
              <w:rPr>
                <w:rStyle w:val="IndexLink"/>
              </w:rPr>
              <w:t>自治系统层级的实例分析</w:t>
            </w:r>
            <w:r>
              <w:rPr>
                <w:rStyle w:val="IndexLink"/>
              </w:rPr>
              <w:tab/>
              <w:t>26</w:t>
            </w:r>
          </w:hyperlink>
        </w:p>
        <w:p>
          <w:pPr>
            <w:pStyle w:val="Contents3"/>
            <w:tabs>
              <w:tab w:val="clear" w:pos="420"/>
              <w:tab w:val="right" w:pos="8312" w:leader="dot"/>
            </w:tabs>
            <w:rPr/>
          </w:pPr>
          <w:hyperlink w:anchor="__RefHeading___Toc2658_589196598">
            <w:r>
              <w:rPr>
                <w:rStyle w:val="IndexLink"/>
              </w:rPr>
              <w:t xml:space="preserve">3.5.1 </w:t>
            </w:r>
            <w:r>
              <w:rPr>
                <w:rStyle w:val="IndexLink"/>
              </w:rPr>
              <w:t>各层级自治系统的度数变化</w:t>
            </w:r>
            <w:r>
              <w:rPr>
                <w:rStyle w:val="IndexLink"/>
              </w:rPr>
              <w:tab/>
              <w:t>26</w:t>
            </w:r>
          </w:hyperlink>
        </w:p>
        <w:p>
          <w:pPr>
            <w:pStyle w:val="Contents3"/>
            <w:tabs>
              <w:tab w:val="clear" w:pos="420"/>
              <w:tab w:val="right" w:pos="8312" w:leader="dot"/>
            </w:tabs>
            <w:rPr/>
          </w:pPr>
          <w:hyperlink w:anchor="__RefHeading___Toc2660_589196598">
            <w:r>
              <w:rPr>
                <w:rStyle w:val="IndexLink"/>
              </w:rPr>
              <w:t xml:space="preserve">3.5.2 </w:t>
            </w:r>
            <w:r>
              <w:rPr>
                <w:rStyle w:val="IndexLink"/>
              </w:rPr>
              <w:t>单个自治系统的自我中心网络</w:t>
            </w:r>
            <w:r>
              <w:rPr>
                <w:rStyle w:val="IndexLink"/>
              </w:rPr>
              <w:tab/>
              <w:t>32</w:t>
            </w:r>
          </w:hyperlink>
        </w:p>
        <w:p>
          <w:pPr>
            <w:pStyle w:val="Contents2"/>
            <w:tabs>
              <w:tab w:val="clear" w:pos="420"/>
              <w:tab w:val="right" w:pos="8312" w:leader="dot"/>
            </w:tabs>
            <w:rPr/>
          </w:pPr>
          <w:hyperlink w:anchor="__RefHeading___Toc2662_589196598">
            <w:r>
              <w:rPr>
                <w:rStyle w:val="IndexLink"/>
              </w:rPr>
              <w:t xml:space="preserve">3.6 </w:t>
            </w:r>
            <w:r>
              <w:rPr>
                <w:rStyle w:val="IndexLink"/>
              </w:rPr>
              <w:t>以国家为单位的聚合分析</w:t>
            </w:r>
            <w:r>
              <w:rPr>
                <w:rStyle w:val="IndexLink"/>
              </w:rPr>
              <w:tab/>
              <w:t>35</w:t>
            </w:r>
          </w:hyperlink>
        </w:p>
        <w:p>
          <w:pPr>
            <w:pStyle w:val="Contents3"/>
            <w:tabs>
              <w:tab w:val="clear" w:pos="420"/>
              <w:tab w:val="right" w:pos="8312" w:leader="dot"/>
            </w:tabs>
            <w:rPr/>
          </w:pPr>
          <w:hyperlink w:anchor="__RefHeading___Toc2664_589196598">
            <w:r>
              <w:rPr>
                <w:rStyle w:val="IndexLink"/>
              </w:rPr>
              <w:t xml:space="preserve">3.6.1 </w:t>
            </w:r>
            <w:r>
              <w:rPr>
                <w:rStyle w:val="IndexLink"/>
              </w:rPr>
              <w:t>国内外协议总量</w:t>
            </w:r>
            <w:r>
              <w:rPr>
                <w:rStyle w:val="IndexLink"/>
              </w:rPr>
              <w:tab/>
              <w:t>35</w:t>
            </w:r>
          </w:hyperlink>
        </w:p>
        <w:p>
          <w:pPr>
            <w:pStyle w:val="Contents3"/>
            <w:tabs>
              <w:tab w:val="clear" w:pos="420"/>
              <w:tab w:val="right" w:pos="8312" w:leader="dot"/>
            </w:tabs>
            <w:rPr/>
          </w:pPr>
          <w:hyperlink w:anchor="__RefHeading___Toc2666_589196598">
            <w:r>
              <w:rPr>
                <w:rStyle w:val="IndexLink"/>
              </w:rPr>
              <w:t xml:space="preserve">3.6.2 </w:t>
            </w:r>
            <w:r>
              <w:rPr>
                <w:rStyle w:val="IndexLink"/>
              </w:rPr>
              <w:t>国家社群</w:t>
            </w:r>
            <w:r>
              <w:rPr>
                <w:rStyle w:val="IndexLink"/>
              </w:rPr>
              <w:tab/>
              <w:t>40</w:t>
            </w:r>
          </w:hyperlink>
        </w:p>
        <w:p>
          <w:pPr>
            <w:pStyle w:val="Contents2"/>
            <w:tabs>
              <w:tab w:val="clear" w:pos="420"/>
              <w:tab w:val="right" w:pos="8312" w:leader="dot"/>
            </w:tabs>
            <w:rPr/>
          </w:pPr>
          <w:hyperlink w:anchor="__RefHeading___Toc2668_589196598">
            <w:r>
              <w:rPr>
                <w:rStyle w:val="IndexLink"/>
              </w:rPr>
              <w:t xml:space="preserve">3.7 </w:t>
            </w:r>
            <w:r>
              <w:rPr>
                <w:rStyle w:val="IndexLink"/>
              </w:rPr>
              <w:t>新冠疫情的影响分析及启示</w:t>
            </w:r>
            <w:r>
              <w:rPr>
                <w:rStyle w:val="IndexLink"/>
              </w:rPr>
              <w:tab/>
              <w:t>41</w:t>
            </w:r>
          </w:hyperlink>
        </w:p>
        <w:p>
          <w:pPr>
            <w:pStyle w:val="Contents3"/>
            <w:tabs>
              <w:tab w:val="clear" w:pos="420"/>
              <w:tab w:val="right" w:pos="8312" w:leader="dot"/>
            </w:tabs>
            <w:rPr/>
          </w:pPr>
          <w:hyperlink w:anchor="__RefHeading___Toc2670_589196598">
            <w:r>
              <w:rPr>
                <w:rStyle w:val="IndexLink"/>
              </w:rPr>
              <w:t xml:space="preserve">3.7.1 </w:t>
            </w:r>
            <w:r>
              <w:rPr>
                <w:rStyle w:val="IndexLink"/>
              </w:rPr>
              <w:t>总量</w:t>
            </w:r>
            <w:r>
              <w:rPr>
                <w:rStyle w:val="IndexLink"/>
              </w:rPr>
              <w:tab/>
              <w:t>41</w:t>
            </w:r>
          </w:hyperlink>
        </w:p>
        <w:p>
          <w:pPr>
            <w:pStyle w:val="Contents3"/>
            <w:tabs>
              <w:tab w:val="clear" w:pos="420"/>
              <w:tab w:val="right" w:pos="8312" w:leader="dot"/>
            </w:tabs>
            <w:rPr/>
          </w:pPr>
          <w:hyperlink w:anchor="__RefHeading___Toc2672_589196598">
            <w:r>
              <w:rPr>
                <w:rStyle w:val="IndexLink"/>
              </w:rPr>
              <w:t xml:space="preserve">3.7.2 </w:t>
            </w:r>
            <w:r>
              <w:rPr>
                <w:rStyle w:val="IndexLink"/>
              </w:rPr>
              <w:t>国家</w:t>
            </w:r>
            <w:r>
              <w:rPr>
                <w:rStyle w:val="IndexLink"/>
              </w:rPr>
              <w:tab/>
              <w:t>42</w:t>
            </w:r>
          </w:hyperlink>
        </w:p>
        <w:p>
          <w:pPr>
            <w:pStyle w:val="Contents3"/>
            <w:tabs>
              <w:tab w:val="clear" w:pos="420"/>
              <w:tab w:val="right" w:pos="8312" w:leader="dot"/>
            </w:tabs>
            <w:rPr/>
          </w:pPr>
          <w:hyperlink w:anchor="__RefHeading___Toc2674_589196598">
            <w:r>
              <w:rPr>
                <w:rStyle w:val="IndexLink"/>
              </w:rPr>
              <w:t xml:space="preserve">3.7.3 </w:t>
            </w:r>
            <w:r>
              <w:rPr>
                <w:rStyle w:val="IndexLink"/>
              </w:rPr>
              <w:t>运营商</w:t>
            </w:r>
            <w:r>
              <w:rPr>
                <w:rStyle w:val="IndexLink"/>
              </w:rPr>
              <w:tab/>
              <w:t>43</w:t>
            </w:r>
          </w:hyperlink>
        </w:p>
        <w:p>
          <w:pPr>
            <w:pStyle w:val="Contents1"/>
            <w:tabs>
              <w:tab w:val="clear" w:pos="420"/>
              <w:tab w:val="right" w:pos="8312" w:leader="dot"/>
            </w:tabs>
            <w:rPr/>
          </w:pPr>
          <w:hyperlink w:anchor="__RefHeading___Toc992_1849728782">
            <w:r>
              <w:rPr>
                <w:rStyle w:val="IndexLink"/>
              </w:rPr>
              <w:t>第四章 结论</w:t>
            </w:r>
            <w:r>
              <w:rPr>
                <w:rStyle w:val="IndexLink"/>
              </w:rPr>
              <w:tab/>
              <w:t>45</w:t>
            </w:r>
          </w:hyperlink>
        </w:p>
        <w:p>
          <w:pPr>
            <w:pStyle w:val="Contents1"/>
            <w:tabs>
              <w:tab w:val="clear" w:pos="420"/>
              <w:tab w:val="right" w:pos="8312" w:leader="dot"/>
            </w:tabs>
            <w:rPr/>
          </w:pPr>
          <w:hyperlink w:anchor="__RefHeading___Toc994_1849728782">
            <w:r>
              <w:rPr>
                <w:rStyle w:val="IndexLink"/>
              </w:rPr>
              <w:t>参考文献</w:t>
            </w:r>
            <w:r>
              <w:rPr>
                <w:rStyle w:val="IndexLink"/>
              </w:rPr>
              <w:tab/>
              <w:t>46</w:t>
            </w:r>
          </w:hyperlink>
        </w:p>
        <w:p>
          <w:pPr>
            <w:pStyle w:val="Contents1"/>
            <w:tabs>
              <w:tab w:val="clear" w:pos="420"/>
              <w:tab w:val="right" w:pos="8312" w:leader="dot"/>
            </w:tabs>
            <w:rPr/>
          </w:pPr>
          <w:hyperlink w:anchor="__RefHeading___Toc996_1849728782">
            <w:r>
              <w:rPr>
                <w:rStyle w:val="IndexLink"/>
              </w:rPr>
              <w:t>致谢</w:t>
            </w:r>
            <w:r>
              <w:rPr>
                <w:rStyle w:val="IndexLink"/>
              </w:rPr>
              <w:tab/>
              <w:t>48</w:t>
            </w:r>
          </w:hyperlink>
          <w:r>
            <w:rPr>
              <w:rStyle w:val="IndexLink"/>
            </w:rPr>
            <w:fldChar w:fldCharType="end"/>
          </w:r>
        </w:p>
      </w:sdtContent>
    </w:sdt>
    <w:p>
      <w:pPr>
        <w:pStyle w:val="Normal"/>
        <w:spacing w:before="156" w:after="156"/>
        <w:jc w:val="center"/>
        <w:rPr>
          <w:rFonts w:ascii="宋体" w:hAnsi="宋体" w:eastAsia="黑体"/>
          <w:b w:val="false"/>
          <w:bCs w:val="false"/>
          <w:sz w:val="24"/>
          <w:szCs w:val="44"/>
        </w:rPr>
      </w:pPr>
      <w:r>
        <w:rPr/>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rFonts w:ascii="宋体" w:hAnsi="宋体"/>
          <w:b/>
          <w:bCs/>
          <w:sz w:val="24"/>
        </w:rPr>
      </w:pPr>
      <w:r>
        <w:rPr/>
      </w:r>
    </w:p>
    <w:p>
      <w:pPr>
        <w:pStyle w:val="Heading1"/>
        <w:jc w:val="center"/>
        <w:rPr/>
      </w:pPr>
      <w:bookmarkStart w:id="0" w:name="__RefHeading___Toc978_1849728782"/>
      <w:bookmarkStart w:id="1" w:name="_Toc104150049"/>
      <w:bookmarkStart w:id="2" w:name="_Toc87764038"/>
      <w:bookmarkStart w:id="3" w:name="_Toc119333628"/>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协议中的基础单位。运营商使用它们签订商贸协议，给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pStyle w:val="Heading1"/>
        <w:jc w:val="center"/>
        <w:rPr/>
      </w:pPr>
      <w:bookmarkStart w:id="5" w:name="__RefHeading___Toc980_1849728782"/>
      <w:bookmarkStart w:id="6" w:name="_Toc104150050"/>
      <w:bookmarkStart w:id="7" w:name="_Toc119333629"/>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introducing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w:t>
      </w:r>
      <w:bookmarkEnd w:id="9"/>
      <w:r>
        <w:rPr>
          <w:rFonts w:eastAsia="黑体" w:ascii="黑体" w:hAnsi="黑体"/>
          <w:bCs/>
          <w:sz w:val="30"/>
          <w:szCs w:val="30"/>
        </w:rPr>
        <w:t>ds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2"/>
        </w:numPr>
        <w:jc w:val="center"/>
        <w:rPr>
          <w:rFonts w:ascii="黑体" w:hAnsi="黑体" w:eastAsia="黑体" w:cs="Times New Roman"/>
          <w:b w:val="false"/>
          <w:bCs w:val="false"/>
          <w:color w:val="auto"/>
          <w:kern w:val="2"/>
          <w:sz w:val="36"/>
          <w:szCs w:val="36"/>
          <w:lang w:val="en-US" w:eastAsia="zh-CN" w:bidi="ar-SA"/>
        </w:rPr>
      </w:pPr>
      <w:bookmarkStart w:id="11" w:name="__RefHeading___Toc982_1849728782"/>
      <w:bookmarkEnd w:id="10"/>
      <w:bookmarkEnd w:id="11"/>
      <w:r>
        <w:rPr>
          <w:rFonts w:ascii="黑体" w:hAnsi="黑体" w:cs="Times New Roman" w:eastAsia="黑体"/>
          <w:b w:val="false"/>
          <w:bCs w:val="false"/>
          <w:color w:val="auto"/>
          <w:kern w:val="2"/>
          <w:sz w:val="36"/>
          <w:szCs w:val="36"/>
          <w:lang w:val="en-US" w:eastAsia="zh-CN" w:bidi="ar-SA"/>
        </w:rPr>
        <w:t>引言</w:t>
      </w:r>
    </w:p>
    <w:p>
      <w:pPr>
        <w:pStyle w:val="Graduatemain"/>
        <w:rPr/>
      </w:pPr>
      <w:r>
        <w:rPr>
          <w:rFonts w:ascii="Times New Roman" w:hAnsi="Times New Roman" w:cs="Times New Roman"/>
          <w:color w:val="auto"/>
          <w:kern w:val="2"/>
          <w:sz w:val="24"/>
          <w:szCs w:val="24"/>
          <w:lang w:val="en-US" w:eastAsia="zh-CN" w:bidi="ar-SA"/>
        </w:rPr>
        <w:t xml:space="preserve">由于自治系统研究对于互联网生态的重要性，不同学科，组织均对这一课题进行过研究。较早的研究如 </w:t>
      </w:r>
      <w:r>
        <w:rPr>
          <w:rFonts w:eastAsia="宋体" w:cs="Times New Roman" w:eastAsiaTheme="minorEastAsia"/>
          <w:color w:val="auto"/>
          <w:kern w:val="2"/>
          <w:sz w:val="24"/>
          <w:szCs w:val="24"/>
          <w:lang w:val="en-US" w:eastAsia="zh-CN" w:bidi="ar-SA"/>
        </w:rPr>
        <w:t>[1]</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 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 xml:space="preserve">年自治系统的拓扑结构特点，收集得到了一系列符合幂定律 </w:t>
      </w:r>
      <w:r>
        <w:rPr>
          <w:rFonts w:eastAsia="宋体" w:cs="Times New Roman" w:eastAsiaTheme="minorEastAsia"/>
          <w:color w:val="auto"/>
          <w:kern w:val="2"/>
          <w:sz w:val="24"/>
          <w:szCs w:val="24"/>
          <w:lang w:val="en-US" w:eastAsia="zh-CN" w:bidi="ar-SA"/>
        </w:rPr>
        <w:t xml:space="preserve">(power-law) </w:t>
      </w:r>
      <w:r>
        <w:rPr>
          <w:rFonts w:ascii="Times New Roman" w:hAnsi="Times New Roman" w:cs="Times New Roman"/>
          <w:color w:val="auto"/>
          <w:kern w:val="2"/>
          <w:sz w:val="24"/>
          <w:szCs w:val="24"/>
          <w:lang w:val="en-US" w:eastAsia="zh-CN" w:bidi="ar-SA"/>
        </w:rPr>
        <w:t xml:space="preserve">的统计学特征。较新的研究有 </w:t>
      </w:r>
      <w:r>
        <w:rPr>
          <w:rFonts w:eastAsia="宋体" w:cs="Times New Roman" w:eastAsiaTheme="minorEastAsia"/>
          <w:color w:val="auto"/>
          <w:kern w:val="2"/>
          <w:sz w:val="24"/>
          <w:szCs w:val="24"/>
          <w:lang w:val="en-US" w:eastAsia="zh-CN" w:bidi="ar-SA"/>
        </w:rPr>
        <w:t>[2]</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 xml:space="preserve">年的自治系统网络分析结果，得到了网络发展演变逻辑方面的若干结论，并对于国家级别的拓扑逻辑进行了分析。除了宏观层面的网络分析外，亦有文章如 </w:t>
      </w: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 xml:space="preserve">在 </w:t>
      </w:r>
      <w:r>
        <w:rPr>
          <w:rFonts w:eastAsia="宋体" w:cs="Times New Roman" w:ascii="宋体" w:hAnsi="宋体" w:eastAsiaTheme="minorEastAsia"/>
          <w:color w:val="auto"/>
          <w:kern w:val="2"/>
          <w:sz w:val="24"/>
          <w:szCs w:val="24"/>
          <w:lang w:val="en-US" w:eastAsia="zh-CN" w:bidi="ar-SA"/>
        </w:rPr>
        <w:t xml:space="preserve">[4] </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 (customer-to-provider)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 (peer-to-peer)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 (sibling-to-sibling)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 xml:space="preserve">Subramanian[5] </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 xml:space="preserve">Di Battista[6] </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 xml:space="preserve">Erlebach[7] </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 “</w:t>
      </w:r>
      <w:r>
        <w:rPr>
          <w:rFonts w:cs="Times New Roman" w:ascii="宋体" w:hAnsi="宋体"/>
          <w:color w:val="auto"/>
          <w:kern w:val="2"/>
          <w:sz w:val="24"/>
          <w:szCs w:val="24"/>
          <w:lang w:val="en-US" w:eastAsia="zh-CN" w:bidi="ar-SA"/>
        </w:rPr>
        <w:t>AS Relationships, Customer Cones, and Validation”[8]</w:t>
      </w: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Heading2"/>
        <w:rPr/>
      </w:pPr>
      <w:bookmarkStart w:id="16" w:name="__RefHeading___Toc2632_589196598"/>
      <w:bookmarkEnd w:id="16"/>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年，是加州大学圣地亚哥分校超级计算机中心所下属的计算机网络数据科研中心，主持分享许多与计算机网络协议有关的大数据集。这些数据集均为公开。其中，本篇论文所用数据集为 “</w:t>
      </w:r>
      <w:r>
        <w:rPr>
          <w:rFonts w:eastAsia="宋体" w:cs="Times New Roman" w:ascii="宋体" w:hAnsi="宋体" w:eastAsiaTheme="minorEastAsia"/>
          <w:color w:val="auto"/>
          <w:kern w:val="2"/>
          <w:sz w:val="24"/>
          <w:szCs w:val="24"/>
          <w:lang w:val="en-US" w:eastAsia="zh-CN" w:bidi="ar-SA"/>
        </w:rPr>
        <w:t xml:space="preserve">The CAIDA AS Relationships Dataset” [9] </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第二章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除了上述主要数据集外，匹配自治系统编号和自治系统信息的数据来自于 </w:t>
      </w:r>
      <w:r>
        <w:rPr>
          <w:rFonts w:eastAsia="宋体" w:cs="Times New Roman" w:ascii="宋体" w:hAnsi="宋体" w:eastAsiaTheme="minorEastAsia"/>
          <w:color w:val="auto"/>
          <w:kern w:val="2"/>
          <w:sz w:val="24"/>
          <w:szCs w:val="24"/>
          <w:lang w:val="en-US" w:eastAsia="zh-CN" w:bidi="ar-SA"/>
        </w:rPr>
        <w:t xml:space="preserve">[10] </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Heading2"/>
        <w:rPr/>
      </w:pPr>
      <w:bookmarkStart w:id="17" w:name="__RefHeading___Toc2634_589196598"/>
      <w:bookmarkEnd w:id="17"/>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cs="Times New Roman" w:ascii="宋体" w:hAnsi="宋体"/>
          <w:color w:val="auto"/>
          <w:kern w:val="2"/>
          <w:sz w:val="24"/>
          <w:szCs w:val="24"/>
          <w:lang w:val="en-US" w:eastAsia="zh-CN" w:bidi="ar-SA"/>
        </w:rPr>
        <w:t>B</w:t>
      </w:r>
      <w:r>
        <w:rPr>
          <w:rFonts w:eastAsia="宋体" w:cs="Times New Roman" w:ascii="宋体" w:hAnsi="宋体" w:eastAsiaTheme="minorEastAsia"/>
          <w:color w:val="auto"/>
          <w:kern w:val="2"/>
          <w:sz w:val="24"/>
          <w:szCs w:val="24"/>
          <w:lang w:val="en-US" w:eastAsia="zh-CN" w:bidi="ar-SA"/>
        </w:rPr>
        <w:t>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Heading2"/>
        <w:rPr/>
      </w:pPr>
      <w:bookmarkStart w:id="18" w:name="__RefHeading___Toc2636_589196598"/>
      <w:bookmarkEnd w:id="18"/>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Heading3"/>
        <w:rPr/>
      </w:pPr>
      <w:bookmarkStart w:id="19" w:name="__RefHeading___Toc2638_589196598"/>
      <w:bookmarkEnd w:id="19"/>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 xml:space="preserve">(Autonomous System Relationship, </w:t>
      </w:r>
      <w:r>
        <w:rPr>
          <w:rFonts w:ascii="宋体" w:hAnsi="宋体" w:cs="Times New Roman"/>
          <w:color w:val="auto"/>
          <w:kern w:val="2"/>
          <w:sz w:val="24"/>
          <w:szCs w:val="24"/>
          <w:lang w:val="en-US" w:eastAsia="zh-CN" w:bidi="ar-SA"/>
        </w:rPr>
        <w:t>缩写</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8120" cy="395859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cs="Times New Roman" w:ascii="宋体" w:hAnsi="宋体"/>
          <w:b w:val="false"/>
          <w:bCs w:val="false"/>
          <w:color w:val="auto"/>
          <w:kern w:val="2"/>
          <w:sz w:val="24"/>
          <w:szCs w:val="24"/>
          <w:lang w:val="en-US" w:eastAsia="zh-CN" w:bidi="ar-SA"/>
        </w:rPr>
        <w:t xml:space="preserve">3.7 </w:t>
      </w:r>
      <w:r>
        <w:rPr>
          <w:rFonts w:ascii="宋体" w:hAnsi="宋体" w:cs="Times New Roman"/>
          <w:b w:val="false"/>
          <w:bCs w:val="false"/>
          <w:color w:val="auto"/>
          <w:kern w:val="2"/>
          <w:sz w:val="24"/>
          <w:szCs w:val="24"/>
          <w:lang w:val="en-US" w:eastAsia="zh-CN" w:bidi="ar-SA"/>
        </w:rPr>
        <w:t>新冠疫情的影响及启示</w:t>
      </w:r>
      <w:r>
        <w:rPr>
          <w:rFonts w:ascii="宋体" w:hAnsi="宋体" w:cs="Times New Roman"/>
          <w:color w:val="auto"/>
          <w:kern w:val="2"/>
          <w:sz w:val="24"/>
          <w:szCs w:val="24"/>
          <w:lang w:val="en-US" w:eastAsia="zh-CN" w:bidi="ar-SA"/>
        </w:rPr>
        <w:t>”，此处不多赘述。</w:t>
      </w:r>
    </w:p>
    <w:p>
      <w:pPr>
        <w:pStyle w:val="Heading3"/>
        <w:rPr/>
      </w:pPr>
      <w:bookmarkStart w:id="20" w:name="__RefHeading___Toc2640_589196598"/>
      <w:bookmarkEnd w:id="20"/>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Heading3"/>
        <w:rPr/>
      </w:pPr>
      <w:bookmarkStart w:id="21" w:name="__RefHeading___Toc2642_589196598"/>
      <w:bookmarkEnd w:id="21"/>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6">
            <wp:simplePos x="0" y="0"/>
            <wp:positionH relativeFrom="column">
              <wp:posOffset>-60960</wp:posOffset>
            </wp:positionH>
            <wp:positionV relativeFrom="paragraph">
              <wp:posOffset>635</wp:posOffset>
            </wp:positionV>
            <wp:extent cx="2680335" cy="20104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2713990</wp:posOffset>
            </wp:positionH>
            <wp:positionV relativeFrom="paragraph">
              <wp:posOffset>65405</wp:posOffset>
            </wp:positionV>
            <wp:extent cx="2581275" cy="19361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Heading2"/>
        <w:rPr/>
      </w:pPr>
      <w:bookmarkStart w:id="22" w:name="__RefHeading___Toc2644_589196598"/>
      <w:bookmarkEnd w:id="22"/>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Heading3"/>
        <w:rPr/>
      </w:pPr>
      <w:bookmarkStart w:id="23" w:name="__RefHeading___Toc2646_589196598"/>
      <w:bookmarkEnd w:id="23"/>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8120" cy="395859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8120" cy="395859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8120" cy="395859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Heading3"/>
        <w:rPr/>
      </w:pPr>
      <w:bookmarkStart w:id="24" w:name="__RefHeading___Toc2648_589196598"/>
      <w:bookmarkEnd w:id="24"/>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8120" cy="395859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8120" cy="39585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2018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2018 ASR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Heading3"/>
        <w:rPr/>
      </w:pPr>
      <w:bookmarkStart w:id="25" w:name="__RefHeading___Toc2650_589196598"/>
      <w:bookmarkEnd w:id="25"/>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  AS</w:t>
      </w:r>
      <w:r>
        <w:rPr>
          <w:rFonts w:ascii="Times New Roman" w:hAnsi="Times New Roman" w:cs="Times New Roman"/>
          <w:color w:val="auto"/>
          <w:kern w:val="2"/>
          <w:sz w:val="21"/>
          <w:szCs w:val="21"/>
          <w:lang w:val="en-US" w:eastAsia="zh-CN" w:bidi="ar-SA"/>
        </w:rPr>
        <w:t>与</w:t>
      </w:r>
      <w:r>
        <w:rPr>
          <w:rFonts w:eastAsia="宋体" w:cs="Times New Roman"/>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Heading3"/>
        <w:rPr/>
      </w:pPr>
      <w:bookmarkStart w:id="26" w:name="__RefHeading___Toc2652_589196598"/>
      <w:bookmarkEnd w:id="26"/>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Fonts w:eastAsia="宋体" w:cs="Times New Roman" w:eastAsiaTheme="minorEastAsia" w:ascii="宋体" w:hAnsi="宋体"/>
          <w:color w:val="auto"/>
          <w:kern w:val="2"/>
          <w:sz w:val="24"/>
          <w:szCs w:val="24"/>
          <w:vertAlign w:val="superscript"/>
          <w:lang w:val="en-US" w:eastAsia="zh-CN" w:bidi="ar-SA"/>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8120" cy="39585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 xml:space="preserve">中的比例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w:t>
      </w:r>
      <w:r>
        <w:rPr>
          <w:rFonts w:eastAsia="宋体" w:cs="Times New Roman" w:ascii="宋体" w:hAnsi="宋体" w:eastAsiaTheme="minorEastAsia"/>
          <w:color w:val="auto"/>
          <w:kern w:val="2"/>
          <w:sz w:val="24"/>
          <w:szCs w:val="24"/>
          <w:vertAlign w:val="superscript"/>
          <w:lang w:val="en-US" w:eastAsia="zh-CN" w:bidi="ar-SA"/>
        </w:rPr>
        <w:t>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jc w:val="center"/>
        <w:rPr>
          <w:rFonts w:ascii="宋体" w:hAnsi="宋体" w:eastAsia="宋体" w:cs="Times New Roman" w:eastAsiaTheme="minorEastAsia"/>
          <w:color w:val="auto"/>
          <w:kern w:val="2"/>
          <w:sz w:val="21"/>
          <w:szCs w:val="21"/>
          <w:lang w:val="en-US" w:eastAsia="zh-CN" w:bidi="ar-SA"/>
        </w:rPr>
      </w:pPr>
      <w:r>
        <w:rPr>
          <w:rFonts w:eastAsia="宋体" w:cs="Times New Roman" w:eastAsiaTheme="minorEastAsia" w:ascii="宋体" w:hAnsi="宋体"/>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Heading3"/>
        <w:rPr/>
      </w:pPr>
      <w:bookmarkStart w:id="27" w:name="__RefHeading___Toc2654_589196598"/>
      <w:bookmarkEnd w:id="27"/>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 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1525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381</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75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18(max: 75)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0</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642</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416</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163</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39</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25</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95</w:t>
            </w:r>
          </w:p>
        </w:tc>
      </w:tr>
      <w:tr>
        <w:trPr>
          <w:trHeight w:val="243"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position w:val="0"/>
                <w:sz w:val="21"/>
                <w:sz w:val="21"/>
                <w:vertAlign w:val="baseline"/>
              </w:rPr>
              <w:t>0</w:t>
            </w:r>
          </w:p>
        </w:tc>
        <w:tc>
          <w:tcPr>
            <w:tcW w:w="2156"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 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cs="Times New Roman" w:ascii="宋体" w:hAnsi="宋体"/>
          <w:color w:val="auto"/>
          <w:kern w:val="2"/>
          <w:sz w:val="24"/>
          <w:szCs w:val="24"/>
          <w:lang w:val="en-US" w:eastAsia="zh-CN" w:bidi="ar-SA"/>
        </w:rPr>
        <w:t>s</w:t>
      </w:r>
      <w:r>
        <w:rPr>
          <w:rFonts w:eastAsia="宋体" w:cs="Times New Roman" w:ascii="宋体" w:hAnsi="宋体" w:eastAsiaTheme="minorEastAsia"/>
          <w:color w:val="auto"/>
          <w:kern w:val="2"/>
          <w:sz w:val="24"/>
          <w:szCs w:val="24"/>
          <w:lang w:val="en-US" w:eastAsia="zh-CN" w:bidi="ar-SA"/>
        </w:rPr>
        <w:t>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 xml:space="preserve">，这一比例在区间 </w:t>
      </w:r>
      <w:r>
        <w:rPr>
          <w:rFonts w:eastAsia="宋体" w:cs="Times New Roman" w:ascii="宋体" w:hAnsi="宋体" w:eastAsiaTheme="minorEastAsia"/>
          <w:color w:val="auto"/>
          <w:kern w:val="2"/>
          <w:sz w:val="24"/>
          <w:szCs w:val="24"/>
          <w:lang w:val="en-US" w:eastAsia="zh-CN" w:bidi="ar-SA"/>
        </w:rPr>
        <w:t xml:space="preserve">[0.65,0.8] </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12  2003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13  2023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Heading2"/>
        <w:rPr/>
      </w:pPr>
      <w:bookmarkStart w:id="28" w:name="__RefHeading___Toc2656_589196598"/>
      <w:bookmarkEnd w:id="28"/>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Heading3"/>
        <w:rPr/>
      </w:pPr>
      <w:bookmarkStart w:id="29" w:name="__RefHeading___Toc2658_589196598"/>
      <w:bookmarkEnd w:id="29"/>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14  2014</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15  2010</w:t>
      </w:r>
      <w:r>
        <w:rPr>
          <w:rFonts w:ascii="Times New Roman" w:hAnsi="Times New Roman" w:cs="Times New Roman"/>
          <w:color w:val="auto"/>
          <w:kern w:val="2"/>
          <w:sz w:val="21"/>
          <w:szCs w:val="21"/>
          <w:lang w:val="en-US" w:eastAsia="zh-CN" w:bidi="ar-SA"/>
        </w:rPr>
        <w:t>度数中间</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16  2010</w:t>
      </w:r>
      <w:r>
        <w:rPr>
          <w:rFonts w:ascii="Times New Roman" w:hAnsi="Times New Roman" w:cs="Times New Roman"/>
          <w:color w:val="auto"/>
          <w:kern w:val="2"/>
          <w:sz w:val="21"/>
          <w:szCs w:val="21"/>
          <w:lang w:val="en-US" w:eastAsia="zh-CN" w:bidi="ar-SA"/>
        </w:rPr>
        <w:t>度数中后</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17  2020</w:t>
      </w:r>
      <w:r>
        <w:rPr>
          <w:rFonts w:ascii="Times New Roman" w:hAnsi="Times New Roman" w:cs="Times New Roman"/>
          <w:color w:val="auto"/>
          <w:kern w:val="2"/>
          <w:sz w:val="21"/>
          <w:szCs w:val="21"/>
          <w:lang w:val="en-US" w:eastAsia="zh-CN" w:bidi="ar-SA"/>
        </w:rPr>
        <w:t>度数末</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18  2023</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 xml:space="preserve">"X”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Heading3"/>
        <w:rPr/>
      </w:pPr>
      <w:bookmarkStart w:id="30" w:name="__RefHeading___Toc2660_589196598"/>
      <w:bookmarkEnd w:id="30"/>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931920" cy="3931920"/>
            <wp:effectExtent l="0" t="0" r="0" b="0"/>
            <wp:wrapTopAndBottom/>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48"/>
                    <a:stretch>
                      <a:fillRect/>
                    </a:stretch>
                  </pic:blipFill>
                  <pic:spPr bwMode="auto">
                    <a:xfrm>
                      <a:off x="0" y="0"/>
                      <a:ext cx="3931920" cy="393192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19  AS 1 ego network (2000,2004,2005,2020)</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rPr/>
      </w:r>
    </w:p>
    <w:p>
      <w:pPr>
        <w:pStyle w:val="Normal"/>
        <w:rPr/>
      </w:pPr>
      <w:r>
        <w:rPr>
          <w:rFonts w:cs="Times New Roman" w:ascii="宋体" w:hAnsi="宋体"/>
          <w:color w:val="auto"/>
          <w:kern w:val="2"/>
          <w:sz w:val="24"/>
          <w:szCs w:val="24"/>
          <w:lang w:val="en-US" w:eastAsia="zh-CN" w:bidi="ar-SA"/>
        </w:rPr>
        <w:tab/>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2001, 2006, 2013, 2018, 2020, 2021, 2022, 2023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cs="Times New Roman"/>
          <w:color w:val="auto"/>
          <w:kern w:val="2"/>
          <w:sz w:val="24"/>
          <w:szCs w:val="24"/>
          <w:lang w:val="en-US" w:eastAsia="zh-CN" w:bidi="ar-SA"/>
        </w:rPr>
      </w:pPr>
      <w:r>
        <w:rPr>
          <w:rFonts w:cs="Times New Roman" w:ascii="宋体" w:hAnsi="宋体"/>
          <w:color w:val="auto"/>
          <w:kern w:val="2"/>
          <w:sz w:val="24"/>
          <w:szCs w:val="24"/>
          <w:lang w:val="en-US" w:eastAsia="zh-CN" w:bidi="ar-SA"/>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263906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9"/>
                    <a:stretch>
                      <a:fillRect/>
                    </a:stretch>
                  </pic:blipFill>
                  <pic:spPr bwMode="auto">
                    <a:xfrm>
                      <a:off x="0" y="0"/>
                      <a:ext cx="5278120" cy="2639060"/>
                    </a:xfrm>
                    <a:prstGeom prst="rect">
                      <a:avLst/>
                    </a:prstGeom>
                  </pic:spPr>
                </pic:pic>
              </a:graphicData>
            </a:graphic>
          </wp:anchor>
        </w:drawing>
      </w:r>
    </w:p>
    <w:p>
      <w:pPr>
        <w:pStyle w:val="Normal"/>
        <w:jc w:val="center"/>
        <w:rPr/>
      </w:pPr>
      <w:r>
        <w:rPr>
          <w:rFonts w:eastAsia="宋体" w:cs="Times New Roman" w:ascii="宋体" w:hAnsi="宋体" w:eastAsiaTheme="minorEastAsia"/>
          <w:color w:val="auto"/>
          <w:kern w:val="2"/>
          <w:sz w:val="24"/>
          <w:szCs w:val="24"/>
          <w:lang w:val="en-US" w:eastAsia="zh-CN" w:bidi="ar-SA"/>
        </w:rPr>
        <w:tab/>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  AS 6295 ego network (2001,2006,2013,2018,2020,2021,2022,2023)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Heading2"/>
        <w:rPr/>
      </w:pPr>
      <w:bookmarkStart w:id="31" w:name="__RefHeading___Toc2662_589196598"/>
      <w:bookmarkEnd w:id="31"/>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在前人的研究中，也曾根据自治系统运营商所属国家将数据进行聚合 </w:t>
      </w:r>
      <w:r>
        <w:rPr>
          <w:rFonts w:cs="Times New Roman" w:ascii="宋体" w:hAnsi="宋体"/>
          <w:color w:val="auto"/>
          <w:kern w:val="2"/>
          <w:sz w:val="24"/>
          <w:szCs w:val="24"/>
          <w:lang w:val="en-US" w:eastAsia="zh-CN" w:bidi="ar-SA"/>
        </w:rPr>
        <w:t>[2]</w:t>
      </w:r>
      <w:r>
        <w:rPr>
          <w:rFonts w:ascii="宋体" w:hAnsi="宋体" w:cs="Times New Roman"/>
          <w:color w:val="auto"/>
          <w:kern w:val="2"/>
          <w:sz w:val="24"/>
          <w:szCs w:val="24"/>
          <w:lang w:val="en-US" w:eastAsia="zh-CN" w:bidi="ar-SA"/>
        </w:rPr>
        <w:t>。由于本文着力于自治系统的贸易性质，国家因素的影响自然相当重要。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Heading3"/>
        <w:rPr/>
      </w:pPr>
      <w:bookmarkStart w:id="32" w:name="__RefHeading___Toc2664_589196598"/>
      <w:bookmarkEnd w:id="32"/>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 xml:space="preserve">"top foreign country count" </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21  </w:t>
      </w:r>
      <w:r>
        <w:rPr>
          <w:rFonts w:ascii="Times New Roman" w:hAnsi="Times New Roman" w:cs="Times New Roman"/>
          <w:color w:val="auto"/>
          <w:kern w:val="2"/>
          <w:sz w:val="21"/>
          <w:szCs w:val="21"/>
          <w:lang w:val="en-US" w:eastAsia="zh-CN" w:bidi="ar-SA"/>
        </w:rPr>
        <w:t>加拿大国内外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22  </w:t>
      </w:r>
      <w:r>
        <w:rPr>
          <w:rFonts w:ascii="Times New Roman" w:hAnsi="Times New Roman" w:cs="Times New Roman"/>
          <w:color w:val="auto"/>
          <w:kern w:val="2"/>
          <w:sz w:val="21"/>
          <w:szCs w:val="21"/>
          <w:lang w:val="en-US" w:eastAsia="zh-CN" w:bidi="ar-SA"/>
        </w:rPr>
        <w:t>中国国内外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23  </w:t>
      </w:r>
      <w:r>
        <w:rPr>
          <w:rFonts w:ascii="Times New Roman" w:hAnsi="Times New Roman" w:cs="Times New Roman"/>
          <w:color w:val="auto"/>
          <w:kern w:val="2"/>
          <w:sz w:val="21"/>
          <w:szCs w:val="21"/>
          <w:lang w:val="en-US" w:eastAsia="zh-CN" w:bidi="ar-SA"/>
        </w:rPr>
        <w:t>英国国内外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24  </w:t>
      </w:r>
      <w:r>
        <w:rPr>
          <w:rFonts w:ascii="Times New Roman" w:hAnsi="Times New Roman" w:cs="Times New Roman"/>
          <w:color w:val="auto"/>
          <w:kern w:val="2"/>
          <w:sz w:val="21"/>
          <w:szCs w:val="21"/>
          <w:lang w:val="en-US" w:eastAsia="zh-CN" w:bidi="ar-SA"/>
        </w:rPr>
        <w:t>巴西国内外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25  </w:t>
      </w:r>
      <w:r>
        <w:rPr>
          <w:rFonts w:ascii="Times New Roman" w:hAnsi="Times New Roman" w:cs="Times New Roman"/>
          <w:color w:val="auto"/>
          <w:kern w:val="2"/>
          <w:sz w:val="21"/>
          <w:szCs w:val="21"/>
          <w:lang w:val="en-US" w:eastAsia="zh-CN" w:bidi="ar-SA"/>
        </w:rPr>
        <w:t>韩国国内外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26  </w:t>
      </w:r>
      <w:r>
        <w:rPr>
          <w:rFonts w:ascii="Times New Roman" w:hAnsi="Times New Roman" w:cs="Times New Roman"/>
          <w:color w:val="auto"/>
          <w:kern w:val="2"/>
          <w:sz w:val="21"/>
          <w:szCs w:val="21"/>
          <w:lang w:val="en-US" w:eastAsia="zh-CN" w:bidi="ar-SA"/>
        </w:rPr>
        <w:t>美国国内外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"3.3.1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Heading3"/>
        <w:rPr/>
      </w:pPr>
      <w:bookmarkStart w:id="33" w:name="__RefHeading___Toc2666_589196598"/>
      <w:bookmarkEnd w:id="33"/>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27  2000, 2008, 2016, 2023</w:t>
      </w:r>
      <w:r>
        <w:rPr>
          <w:rFonts w:ascii="Times New Roman" w:hAnsi="Times New Roman" w:cs="Times New Roman"/>
          <w:color w:val="auto"/>
          <w:kern w:val="2"/>
          <w:sz w:val="21"/>
          <w:szCs w:val="21"/>
          <w:lang w:val="en-US" w:eastAsia="zh-CN" w:bidi="ar-SA"/>
        </w:rPr>
        <w:t>国家社群</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2008, 2016, 2023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Heading2"/>
        <w:rPr/>
      </w:pPr>
      <w:bookmarkStart w:id="34" w:name="__RefHeading___Toc2668_589196598"/>
      <w:bookmarkEnd w:id="34"/>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Heading3"/>
        <w:rPr/>
      </w:pPr>
      <w:bookmarkStart w:id="35" w:name="__RefHeading___Toc2670_589196598"/>
      <w:bookmarkEnd w:id="35"/>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Heading3"/>
        <w:rPr/>
      </w:pPr>
      <w:bookmarkStart w:id="36" w:name="__RefHeading___Toc2672_589196598"/>
      <w:bookmarkEnd w:id="36"/>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Heading3"/>
        <w:rPr/>
      </w:pPr>
      <w:bookmarkStart w:id="37" w:name="__RefHeading___Toc2674_589196598"/>
      <w:bookmarkEnd w:id="37"/>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cs="Times New Roman" w:ascii="宋体" w:hAnsi="宋体"/>
          <w:color w:val="auto"/>
          <w:kern w:val="2"/>
          <w:sz w:val="24"/>
          <w:szCs w:val="24"/>
          <w:lang w:val="en-US" w:eastAsia="zh-CN" w:bidi="ar-SA"/>
        </w:rPr>
        <w:t xml:space="preserve">3.5.2 </w:t>
      </w:r>
      <w:r>
        <w:rPr>
          <w:rFonts w:ascii="宋体" w:hAnsi="宋体" w:cs="Times New Roman"/>
          <w:color w:val="auto"/>
          <w:kern w:val="2"/>
          <w:sz w:val="24"/>
          <w:szCs w:val="24"/>
          <w:lang w:val="en-US" w:eastAsia="zh-CN" w:bidi="ar-SA"/>
        </w:rPr>
        <w:t>单个自治系统的自我中心网络”中，我们看到对于单个自治系统，经常出现度数减少，随后再次增加成团的情况。但新冠疫情期间，是影响最大，最集中的一次（见图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 [11]</w:t>
      </w:r>
      <w:r>
        <w:rPr>
          <w:rFonts w:ascii="宋体" w:hAnsi="宋体" w:cs="Times New Roman"/>
          <w:color w:val="auto"/>
          <w:kern w:val="2"/>
          <w:sz w:val="24"/>
          <w:szCs w:val="24"/>
          <w:lang w:val="en-US" w:eastAsia="zh-CN" w:bidi="ar-SA"/>
        </w:rPr>
        <w:t xml:space="preserve">。这一变化幅度之大，速度之快，令许多区域运营商措手不及，也随之产生了某些基础设施不完善地区的网络堵塞、缓慢、故障频繁。为应对这一局面，互联网企业、厂家、网络提供商采用的方法包括：降低流媒体画面质量 </w:t>
      </w:r>
      <w:r>
        <w:rPr>
          <w:rFonts w:cs="Times New Roman" w:ascii="宋体" w:hAnsi="宋体"/>
          <w:color w:val="auto"/>
          <w:kern w:val="2"/>
          <w:sz w:val="24"/>
          <w:szCs w:val="24"/>
          <w:lang w:val="en-US" w:eastAsia="zh-CN" w:bidi="ar-SA"/>
        </w:rPr>
        <w:t xml:space="preserve">[12] </w:t>
      </w:r>
      <w:r>
        <w:rPr>
          <w:rFonts w:ascii="宋体" w:hAnsi="宋体" w:cs="Times New Roman"/>
          <w:color w:val="auto"/>
          <w:kern w:val="2"/>
          <w:sz w:val="24"/>
          <w:szCs w:val="24"/>
          <w:lang w:val="en-US" w:eastAsia="zh-CN" w:bidi="ar-SA"/>
        </w:rPr>
        <w:t xml:space="preserve">，取消带宽上限 </w:t>
      </w:r>
      <w:r>
        <w:rPr>
          <w:rFonts w:cs="Times New Roman" w:ascii="宋体" w:hAnsi="宋体"/>
          <w:color w:val="auto"/>
          <w:kern w:val="2"/>
          <w:sz w:val="24"/>
          <w:szCs w:val="24"/>
          <w:lang w:val="en-US" w:eastAsia="zh-CN" w:bidi="ar-SA"/>
        </w:rPr>
        <w:t>[13]</w:t>
      </w:r>
      <w:r>
        <w:rPr>
          <w:rFonts w:ascii="宋体" w:hAnsi="宋体" w:cs="Times New Roman"/>
          <w:color w:val="auto"/>
          <w:kern w:val="2"/>
          <w:sz w:val="24"/>
          <w:szCs w:val="24"/>
          <w:lang w:val="en-US" w:eastAsia="zh-CN" w:bidi="ar-SA"/>
        </w:rPr>
        <w:t>，扩建基础设施，全面拥抱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sectPr>
          <w:headerReference w:type="default" r:id="rId57"/>
          <w:headerReference w:type="first" r:id="rId58"/>
          <w:footerReference w:type="default" r:id="rId59"/>
          <w:footerReference w:type="first" r:id="rId60"/>
          <w:type w:val="nextPage"/>
          <w:pgSz w:w="11906" w:h="16838"/>
          <w:pgMar w:left="1797" w:right="1797" w:gutter="0" w:header="851" w:top="1440" w:footer="992" w:bottom="1440"/>
          <w:pgNumType w:start="1" w:fmt="decimal"/>
          <w:formProt w:val="false"/>
          <w:textDirection w:val="lrTb"/>
          <w:docGrid w:type="lines" w:linePitch="312" w:charSpace="5734"/>
        </w:sectPr>
        <w:pStyle w:val="Heading3"/>
        <w:numPr>
          <w:ilvl w:val="0"/>
          <w:numId w:val="0"/>
        </w:numPr>
        <w:ind w:left="0" w:hanging="0"/>
        <w:rPr/>
      </w:pPr>
      <w:r>
        <w:rPr/>
      </w:r>
    </w:p>
    <w:p>
      <w:pPr>
        <w:pStyle w:val="Heading1"/>
        <w:jc w:val="center"/>
        <w:rPr/>
      </w:pPr>
      <w:bookmarkStart w:id="38" w:name="__RefHeading___Toc992_1849728782"/>
      <w:bookmarkStart w:id="39" w:name="_Toc119333635"/>
      <w:bookmarkEnd w:id="38"/>
      <w:r>
        <w:rPr>
          <w:rFonts w:ascii="黑体" w:hAnsi="黑体" w:eastAsia="黑体"/>
          <w:b w:val="false"/>
          <w:bCs w:val="false"/>
          <w:sz w:val="36"/>
          <w:szCs w:val="36"/>
        </w:rPr>
        <w:t>第四章 结论</w:t>
      </w:r>
      <w:bookmarkEnd w:id="39"/>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sectPr>
          <w:headerReference w:type="default" r:id="rId61"/>
          <w:headerReference w:type="first" r:id="rId62"/>
          <w:footerReference w:type="default" r:id="rId63"/>
          <w:footerReference w:type="first" r:id="rId64"/>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40" w:name="__RefHeading___Toc994_1849728782"/>
      <w:bookmarkStart w:id="41" w:name="_Toc104150065"/>
      <w:bookmarkStart w:id="42" w:name="_Toc119333636"/>
      <w:bookmarkStart w:id="43" w:name="_Toc83396856"/>
      <w:bookmarkStart w:id="44" w:name="_Toc87764092"/>
      <w:bookmarkEnd w:id="40"/>
      <w:r>
        <w:rPr>
          <w:rFonts w:ascii="黑体" w:hAnsi="黑体" w:eastAsia="黑体"/>
          <w:b w:val="false"/>
          <w:bCs w:val="false"/>
          <w:sz w:val="36"/>
          <w:szCs w:val="36"/>
        </w:rPr>
        <w:t>参考</w:t>
      </w:r>
      <w:bookmarkEnd w:id="43"/>
      <w:bookmarkEnd w:id="44"/>
      <w:r>
        <w:rPr>
          <w:rFonts w:ascii="黑体" w:hAnsi="黑体" w:eastAsia="黑体"/>
          <w:b w:val="false"/>
          <w:bCs w:val="false"/>
          <w:sz w:val="36"/>
          <w:szCs w:val="36"/>
        </w:rPr>
        <w:t>文献</w:t>
      </w:r>
      <w:bookmarkStart w:id="45" w:name="_Toc87764094"/>
      <w:bookmarkEnd w:id="41"/>
      <w:bookmarkEnd w:id="42"/>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Damien Magoni, Jean-Jacques Pansiot. Analysis of the Autonomous System Network Topology. Computer Communication Review, 2001, 31 (3), pp.26-37. 10.1145/505659.505663. hal-0034447</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Yue Zhang, Guozheng Yang, Zhihao Luo. Research on Topology Evolution of Autonomous System Network[J]. The 11th International Conference on Communication and Network Security, 2021: 66–79.</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Liu Xiao, Wang Jinfa, Jing Wei, de Jong Menno, Tummers Jeroen S, Zhao Hai. Evolution of the Internet AS-level topology: From nodes and edges to components. Chinese Physics B, 2018, 27(12): 120501</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L. Gao, On Inferring Autonomous System Relationships in the Internet, IEEE/ACM Transactions on Networking, December 2001.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L. Subramanian, S. Agarwal, J. Rexford, and R. H. Katz, Characterizing the Internet Hierarchy from Multiple Vantage Points, IEEE INFOCOM,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G. Di Battista, M. Patrignani, and M. Pizzonia, Computing the Types of the Relationships between Autonomous Systems, IEEE INFOCOM, 2003.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T. Erlebach, A. Hall, and T. Schank, Classifying Customer-Provider Relationships in the Internet, Proceedings of the IASTED International Conference on Communications and Computer Networks (CCN),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 xml:space="preserve">M. Luckie, B. Huffaker, k. claffy, A. Dhamdhere, and V. Giotsas, AS Relationships, Customer Cones, and Validation , in Internet Measurement Conference (IMC), Oct 2013, pp. 243--256.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The CAIDA AS Relationships Dataset, &lt;19980101-20230101&gt;</w:t>
      </w:r>
    </w:p>
    <w:p>
      <w:pPr>
        <w:pStyle w:val="ListParagraph"/>
        <w:numPr>
          <w:ilvl w:val="0"/>
          <w:numId w:val="0"/>
        </w:numPr>
        <w:spacing w:lineRule="exact" w:line="400"/>
        <w:ind w:left="567" w:hanging="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ps://www.caida.org/catalog/datasets/as-relationships/</w:t>
      </w:r>
    </w:p>
    <w:p>
      <w:pPr>
        <w:pStyle w:val="ListParagraph"/>
        <w:numPr>
          <w:ilvl w:val="0"/>
          <w:numId w:val="1"/>
        </w:numPr>
        <w:spacing w:lineRule="exact" w:line="400"/>
        <w:rPr/>
      </w:pPr>
      <w:r>
        <w:rPr>
          <w:rStyle w:val="InternetLink"/>
          <w:rFonts w:eastAsia="宋体" w:cs="Times New Roman" w:ascii="宋体" w:hAnsi="宋体" w:eastAsiaTheme="minorEastAsia"/>
          <w:color w:val="auto"/>
          <w:kern w:val="2"/>
          <w:sz w:val="24"/>
          <w:szCs w:val="24"/>
          <w:lang w:val="en-US" w:eastAsia="zh-CN" w:bidi="ar-SA"/>
        </w:rPr>
        <w:t>https://bgp.potaroo.net/cidr/autnums.html</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https://www.cisco.com/c/en/us/solutions/collateral/executive-perspectives/annual-internet-report/white-paper-c11-741490.html</w:t>
      </w:r>
    </w:p>
    <w:p>
      <w:pPr>
        <w:pStyle w:val="ListParagraph"/>
        <w:numPr>
          <w:ilvl w:val="0"/>
          <w:numId w:val="1"/>
        </w:numPr>
        <w:spacing w:lineRule="exact" w:line="400"/>
        <w:rPr/>
      </w:pPr>
      <w:r>
        <w:rPr>
          <w:rStyle w:val="InternetLink"/>
          <w:rFonts w:eastAsia="宋体" w:cs="Times New Roman" w:ascii="宋体" w:hAnsi="宋体" w:eastAsiaTheme="minorEastAsia"/>
          <w:color w:val="auto"/>
          <w:kern w:val="2"/>
          <w:sz w:val="24"/>
          <w:szCs w:val="24"/>
          <w:lang w:val="en-US" w:eastAsia="zh-CN" w:bidi="ar-SA"/>
        </w:rPr>
        <w:t>https://techcrunch.com/2020/03/20/amazon-follows-netflixs-lead-reducing-streaming-quality-in-europe/</w:t>
      </w:r>
    </w:p>
    <w:p>
      <w:pPr>
        <w:sectPr>
          <w:headerReference w:type="default" r:id="rId65"/>
          <w:headerReference w:type="first" r:id="rId66"/>
          <w:footerReference w:type="default" r:id="rId67"/>
          <w:footerReference w:type="first" r:id="rId68"/>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https://techcrunch.com/2020/03/12/coronavirus-could-force-isps-to-abandon-data-caps-forever/</w:t>
      </w:r>
    </w:p>
    <w:p>
      <w:pPr>
        <w:pStyle w:val="Heading1"/>
        <w:jc w:val="center"/>
        <w:rPr/>
      </w:pPr>
      <w:bookmarkStart w:id="46" w:name="__RefHeading___Toc996_1849728782"/>
      <w:bookmarkStart w:id="47" w:name="_Toc104150066"/>
      <w:bookmarkStart w:id="48" w:name="_Toc119333637"/>
      <w:bookmarkEnd w:id="46"/>
      <w:r>
        <w:rPr>
          <w:rFonts w:ascii="黑体" w:hAnsi="黑体" w:eastAsia="黑体"/>
          <w:b w:val="false"/>
          <w:bCs w:val="false"/>
          <w:sz w:val="36"/>
          <w:szCs w:val="36"/>
        </w:rPr>
        <w:t>致谢</w:t>
      </w:r>
      <w:bookmarkEnd w:id="45"/>
      <w:bookmarkEnd w:id="47"/>
      <w:bookmarkEnd w:id="48"/>
    </w:p>
    <w:p>
      <w:pPr>
        <w:pStyle w:val="Normal"/>
        <w:spacing w:lineRule="exact" w:line="400" w:before="62" w:after="31"/>
        <w:ind w:firstLine="480"/>
        <w:rPr/>
      </w:pPr>
      <w:r>
        <w:rPr>
          <w:rFonts w:ascii="宋体" w:hAnsi="宋体"/>
          <w:sz w:val="24"/>
        </w:rPr>
        <w:t>本文的是在导师的指导下完成的，从开题到构思、包括最后提炼，都得到了老师的细心指点和提携。老师对写作和科研的认真与执着给我留下了十分深刻的印象，同时也给予了我莫大的帮助，仅在此献上我最真挚的敬佩与感激。</w:t>
      </w:r>
    </w:p>
    <w:p>
      <w:pPr>
        <w:pStyle w:val="Normal"/>
        <w:spacing w:lineRule="exact" w:line="400" w:before="62" w:after="31"/>
        <w:ind w:firstLine="480"/>
        <w:rPr>
          <w:rFonts w:ascii="宋体" w:hAnsi="宋体"/>
          <w:sz w:val="24"/>
        </w:rPr>
      </w:pPr>
      <w:r>
        <w:rPr>
          <w:rFonts w:ascii="宋体" w:hAnsi="宋体"/>
          <w:sz w:val="24"/>
        </w:rPr>
        <w:t>同时也要在此感谢帮助和支持我的学长学姐们，他们在自己也很忙碌的情况下帮助解决了我的很多问题，</w:t>
      </w:r>
      <w:r>
        <w:rPr>
          <w:rFonts w:ascii="宋体" w:hAnsi="宋体"/>
          <w:sz w:val="24"/>
        </w:rPr>
        <w:t>many thanks~</w:t>
      </w:r>
    </w:p>
    <w:p>
      <w:pPr>
        <w:pStyle w:val="Normal"/>
        <w:spacing w:lineRule="exact" w:line="400" w:before="62" w:after="31"/>
        <w:ind w:firstLine="480"/>
        <w:rPr>
          <w:rFonts w:ascii="宋体" w:hAnsi="宋体"/>
          <w:sz w:val="24"/>
        </w:rPr>
      </w:pPr>
      <w:r>
        <w:rPr/>
      </w:r>
    </w:p>
    <w:p>
      <w:pPr>
        <w:pStyle w:val="Normal"/>
        <w:spacing w:lineRule="exact" w:line="400" w:before="62" w:after="31"/>
        <w:rPr/>
      </w:pPr>
      <w:r>
        <w:rPr/>
      </w:r>
    </w:p>
    <w:p>
      <w:pPr>
        <w:pStyle w:val="Normal"/>
        <w:widowControl/>
        <w:jc w:val="left"/>
        <w:rPr/>
      </w:pPr>
      <w:r>
        <w:rPr/>
      </w:r>
    </w:p>
    <w:p>
      <w:pPr>
        <w:pStyle w:val="Normal"/>
        <w:widowControl/>
        <w:jc w:val="left"/>
        <w:rPr/>
      </w:pPr>
      <w:r>
        <w:rPr/>
      </w:r>
    </w:p>
    <w:sectPr>
      <w:headerReference w:type="default" r:id="rId69"/>
      <w:headerReference w:type="first" r:id="rId70"/>
      <w:footerReference w:type="default" r:id="rId71"/>
      <w:footerReference w:type="first" r:id="rId72"/>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45</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47</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48</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9155770"/>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91860251"/>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69779448"/>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第二章 背景</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第三章 实验</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第四章 结论</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2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12.xml"/><Relationship Id="rId58" Type="http://schemas.openxmlformats.org/officeDocument/2006/relationships/header" Target="header1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footer" Target="footer19.xml"/><Relationship Id="rId68" Type="http://schemas.openxmlformats.org/officeDocument/2006/relationships/footer" Target="footer20.xml"/><Relationship Id="rId69" Type="http://schemas.openxmlformats.org/officeDocument/2006/relationships/header" Target="header18.xml"/><Relationship Id="rId70" Type="http://schemas.openxmlformats.org/officeDocument/2006/relationships/header" Target="header19.xml"/><Relationship Id="rId71" Type="http://schemas.openxmlformats.org/officeDocument/2006/relationships/footer" Target="footer21.xml"/><Relationship Id="rId72" Type="http://schemas.openxmlformats.org/officeDocument/2006/relationships/footer" Target="footer22.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Application>LibreOffice/7.5.3.2$Linux_X86_64 LibreOffice_project/50$Build-2</Application>
  <AppVersion>15.0000</AppVersion>
  <Pages>64</Pages>
  <Words>19446</Words>
  <Characters>25095</Characters>
  <CharactersWithSpaces>26155</CharactersWithSpaces>
  <Paragraphs>344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2023-05-16T15:02:13Z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